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D25419" w14:textId="77777777" w:rsidR="00B227B7" w:rsidRDefault="00237B8D">
      <w:pPr>
        <w:pStyle w:val="Image"/>
        <w:jc w:val="right"/>
      </w:pPr>
      <w:r>
        <w:rPr>
          <w:noProof/>
          <w:lang w:val="en-IN" w:eastAsia="en-IN"/>
        </w:rPr>
        <w:drawing>
          <wp:anchor distT="0" distB="0" distL="133350" distR="114300" simplePos="0" relativeHeight="24" behindDoc="0" locked="0" layoutInCell="1" allowOverlap="1" wp14:anchorId="7425F0A4" wp14:editId="6E8DC5E0">
            <wp:simplePos x="0" y="0"/>
            <wp:positionH relativeFrom="column">
              <wp:posOffset>3378835</wp:posOffset>
            </wp:positionH>
            <wp:positionV relativeFrom="paragraph">
              <wp:posOffset>-234315</wp:posOffset>
            </wp:positionV>
            <wp:extent cx="2840990" cy="669925"/>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3"/>
                    <a:stretch>
                      <a:fillRect/>
                    </a:stretch>
                  </pic:blipFill>
                  <pic:spPr bwMode="auto">
                    <a:xfrm>
                      <a:off x="0" y="0"/>
                      <a:ext cx="2840990" cy="669925"/>
                    </a:xfrm>
                    <a:prstGeom prst="rect">
                      <a:avLst/>
                    </a:prstGeom>
                  </pic:spPr>
                </pic:pic>
              </a:graphicData>
            </a:graphic>
          </wp:anchor>
        </w:drawing>
      </w:r>
    </w:p>
    <w:p w14:paraId="1BF11548" w14:textId="77777777" w:rsidR="00B227B7" w:rsidRDefault="00B227B7">
      <w:pPr>
        <w:pStyle w:val="BodyText"/>
      </w:pPr>
    </w:p>
    <w:p w14:paraId="0ACA289A" w14:textId="77777777" w:rsidR="00B227B7" w:rsidRDefault="00B227B7" w:rsidP="00992742">
      <w:pPr>
        <w:pStyle w:val="BodyText2"/>
      </w:pPr>
    </w:p>
    <w:p w14:paraId="08844D54" w14:textId="77777777" w:rsidR="00B227B7" w:rsidRDefault="00B227B7" w:rsidP="00992742">
      <w:pPr>
        <w:pStyle w:val="BodyText2"/>
      </w:pPr>
    </w:p>
    <w:p w14:paraId="56973787" w14:textId="77777777" w:rsidR="00B227B7" w:rsidRDefault="00B227B7" w:rsidP="00992742">
      <w:pPr>
        <w:pStyle w:val="BodyText2"/>
      </w:pPr>
    </w:p>
    <w:p w14:paraId="023A0FBC" w14:textId="77777777" w:rsidR="00B227B7" w:rsidRDefault="00B227B7" w:rsidP="000165C0">
      <w:pPr>
        <w:pStyle w:val="BodyText2"/>
      </w:pPr>
    </w:p>
    <w:p w14:paraId="087A6309" w14:textId="77777777" w:rsidR="00B227B7" w:rsidRDefault="00B227B7" w:rsidP="000165C0">
      <w:pPr>
        <w:pStyle w:val="BodyText2"/>
      </w:pPr>
    </w:p>
    <w:p w14:paraId="5A360B8A" w14:textId="77777777" w:rsidR="00B227B7" w:rsidRDefault="00B227B7" w:rsidP="000165C0">
      <w:pPr>
        <w:pStyle w:val="BodyText2"/>
      </w:pPr>
    </w:p>
    <w:p w14:paraId="6665919A" w14:textId="77777777" w:rsidR="00B227B7" w:rsidRDefault="00B227B7" w:rsidP="000A0246">
      <w:pPr>
        <w:pStyle w:val="BodyText2"/>
      </w:pPr>
    </w:p>
    <w:p w14:paraId="618FA1C0" w14:textId="77777777" w:rsidR="00B227B7" w:rsidRDefault="00B227B7" w:rsidP="000A0246">
      <w:pPr>
        <w:pStyle w:val="BodyText2"/>
      </w:pPr>
    </w:p>
    <w:p w14:paraId="0BE6C931" w14:textId="77777777" w:rsidR="00B227B7" w:rsidRPr="000A0246" w:rsidRDefault="00B227B7" w:rsidP="000A0246">
      <w:pPr>
        <w:pStyle w:val="BodyText2"/>
        <w:jc w:val="left"/>
        <w:rPr>
          <w:b/>
          <w:color w:val="E31837"/>
          <w:sz w:val="40"/>
          <w:szCs w:val="40"/>
        </w:rPr>
      </w:pPr>
    </w:p>
    <w:p w14:paraId="2FC10B42" w14:textId="77777777" w:rsidR="00B227B7" w:rsidRPr="000A0246" w:rsidRDefault="00B227B7" w:rsidP="000A0246">
      <w:pPr>
        <w:pStyle w:val="BodyText2"/>
        <w:jc w:val="left"/>
        <w:rPr>
          <w:b/>
          <w:color w:val="E31837"/>
          <w:sz w:val="40"/>
          <w:szCs w:val="40"/>
        </w:rPr>
      </w:pPr>
    </w:p>
    <w:p w14:paraId="1BD9AE22" w14:textId="77777777" w:rsidR="00B227B7" w:rsidRPr="000A0246" w:rsidRDefault="00B227B7" w:rsidP="000A0246">
      <w:pPr>
        <w:pStyle w:val="BodyText2"/>
        <w:jc w:val="left"/>
        <w:rPr>
          <w:b/>
          <w:color w:val="E31837"/>
          <w:sz w:val="40"/>
          <w:szCs w:val="40"/>
        </w:rPr>
      </w:pPr>
    </w:p>
    <w:p w14:paraId="08FA08F3" w14:textId="57B0EFBC" w:rsidR="00B227B7" w:rsidRPr="000A0246" w:rsidRDefault="00237B8D" w:rsidP="000A0246">
      <w:pPr>
        <w:pStyle w:val="BodyText2"/>
        <w:jc w:val="left"/>
        <w:rPr>
          <w:b/>
          <w:color w:val="E31837"/>
          <w:sz w:val="40"/>
          <w:szCs w:val="40"/>
        </w:rPr>
      </w:pPr>
      <w:r w:rsidRPr="000A0246">
        <w:rPr>
          <w:b/>
          <w:color w:val="E31837"/>
          <w:sz w:val="40"/>
          <w:szCs w:val="40"/>
        </w:rPr>
        <w:t>Functional Specifications Document</w:t>
      </w:r>
      <w:r w:rsidR="00AD6FC8" w:rsidRPr="000A0246">
        <w:rPr>
          <w:b/>
          <w:color w:val="E31837"/>
          <w:sz w:val="40"/>
          <w:szCs w:val="40"/>
        </w:rPr>
        <w:t xml:space="preserve"> </w:t>
      </w:r>
    </w:p>
    <w:p w14:paraId="7B360766" w14:textId="77777777" w:rsidR="00B227B7" w:rsidRPr="000A0246" w:rsidRDefault="00B227B7" w:rsidP="000A0246">
      <w:pPr>
        <w:pStyle w:val="BodyText2"/>
        <w:jc w:val="left"/>
        <w:rPr>
          <w:b/>
          <w:color w:val="E31837"/>
          <w:sz w:val="40"/>
          <w:szCs w:val="40"/>
        </w:rPr>
      </w:pPr>
    </w:p>
    <w:p w14:paraId="62C6CBF0" w14:textId="692462BF" w:rsidR="00B227B7" w:rsidRPr="000A0246" w:rsidRDefault="00B64A52" w:rsidP="000A0246">
      <w:pPr>
        <w:pStyle w:val="BodyText2"/>
        <w:jc w:val="left"/>
        <w:rPr>
          <w:b/>
          <w:color w:val="E31837"/>
          <w:sz w:val="40"/>
          <w:szCs w:val="40"/>
        </w:rPr>
      </w:pPr>
      <w:r w:rsidRPr="000A0246">
        <w:rPr>
          <w:b/>
          <w:color w:val="E31837"/>
          <w:sz w:val="40"/>
          <w:szCs w:val="40"/>
        </w:rPr>
        <w:t xml:space="preserve">Orange Morocco </w:t>
      </w:r>
      <w:r w:rsidR="00237B8D" w:rsidRPr="000A0246">
        <w:rPr>
          <w:b/>
          <w:color w:val="E31837"/>
          <w:sz w:val="40"/>
          <w:szCs w:val="40"/>
        </w:rPr>
        <w:t>HPS</w:t>
      </w:r>
      <w:r w:rsidR="00265162">
        <w:rPr>
          <w:b/>
          <w:color w:val="E31837"/>
          <w:sz w:val="40"/>
          <w:szCs w:val="40"/>
        </w:rPr>
        <w:t xml:space="preserve"> Integration</w:t>
      </w:r>
    </w:p>
    <w:p w14:paraId="7F8AA800" w14:textId="77777777" w:rsidR="00B227B7" w:rsidRPr="000A0246" w:rsidRDefault="00B227B7" w:rsidP="000A0246">
      <w:pPr>
        <w:pStyle w:val="BodyText2"/>
        <w:jc w:val="left"/>
        <w:rPr>
          <w:b/>
          <w:color w:val="E31837"/>
          <w:sz w:val="40"/>
          <w:szCs w:val="40"/>
        </w:rPr>
      </w:pPr>
    </w:p>
    <w:p w14:paraId="055C04D6" w14:textId="77777777" w:rsidR="00B227B7" w:rsidRPr="000A0246" w:rsidRDefault="00B227B7" w:rsidP="000A0246">
      <w:pPr>
        <w:pStyle w:val="BodyText2"/>
        <w:jc w:val="left"/>
        <w:rPr>
          <w:b/>
          <w:color w:val="E31837"/>
          <w:sz w:val="40"/>
          <w:szCs w:val="40"/>
        </w:rPr>
      </w:pPr>
    </w:p>
    <w:p w14:paraId="36322A88" w14:textId="3C0E6B78" w:rsidR="00B227B7" w:rsidRPr="000A0246" w:rsidRDefault="00237B8D" w:rsidP="000A0246">
      <w:pPr>
        <w:pStyle w:val="BodyText2"/>
        <w:jc w:val="left"/>
        <w:rPr>
          <w:b/>
          <w:color w:val="E31837"/>
          <w:sz w:val="40"/>
          <w:szCs w:val="40"/>
        </w:rPr>
      </w:pPr>
      <w:r w:rsidRPr="000A0246">
        <w:rPr>
          <w:b/>
          <w:color w:val="E31837"/>
          <w:sz w:val="40"/>
          <w:szCs w:val="40"/>
        </w:rPr>
        <w:t>Document Version: 1</w:t>
      </w:r>
      <w:proofErr w:type="gramStart"/>
      <w:r w:rsidRPr="000A0246">
        <w:rPr>
          <w:b/>
          <w:color w:val="E31837"/>
          <w:sz w:val="40"/>
          <w:szCs w:val="40"/>
        </w:rPr>
        <w:t>.</w:t>
      </w:r>
      <w:proofErr w:type="gramEnd"/>
      <w:del w:id="0" w:author="Nusrat Jabin Khan" w:date="2019-05-14T21:26:00Z">
        <w:r w:rsidR="00205D66" w:rsidDel="00134977">
          <w:rPr>
            <w:b/>
            <w:color w:val="E31837"/>
            <w:sz w:val="40"/>
            <w:szCs w:val="40"/>
          </w:rPr>
          <w:delText>10</w:delText>
        </w:r>
      </w:del>
      <w:ins w:id="1" w:author="Nusrat Jabin Khan" w:date="2019-05-14T21:26:00Z">
        <w:r w:rsidR="00134977">
          <w:rPr>
            <w:b/>
            <w:color w:val="E31837"/>
            <w:sz w:val="40"/>
            <w:szCs w:val="40"/>
          </w:rPr>
          <w:t>11</w:t>
        </w:r>
      </w:ins>
    </w:p>
    <w:p w14:paraId="3D96845D" w14:textId="2B0BEED1" w:rsidR="00B227B7" w:rsidRPr="000A0246" w:rsidRDefault="00B64A52" w:rsidP="000A0246">
      <w:pPr>
        <w:pStyle w:val="BodyText2"/>
        <w:jc w:val="left"/>
        <w:rPr>
          <w:b/>
          <w:color w:val="E31837"/>
          <w:sz w:val="40"/>
          <w:szCs w:val="40"/>
        </w:rPr>
      </w:pPr>
      <w:r w:rsidRPr="000A0246">
        <w:rPr>
          <w:b/>
          <w:color w:val="E31837"/>
          <w:sz w:val="40"/>
          <w:szCs w:val="40"/>
        </w:rPr>
        <w:t xml:space="preserve">Date: </w:t>
      </w:r>
      <w:del w:id="2" w:author="Nusrat Jabin Khan" w:date="2019-05-14T21:26:00Z">
        <w:r w:rsidR="00205D66" w:rsidDel="00134977">
          <w:rPr>
            <w:b/>
            <w:color w:val="E31837"/>
            <w:sz w:val="40"/>
            <w:szCs w:val="40"/>
          </w:rPr>
          <w:delText>01-04</w:delText>
        </w:r>
      </w:del>
      <w:ins w:id="3" w:author="Nusrat Jabin Khan" w:date="2019-05-14T21:26:00Z">
        <w:r w:rsidR="00134977">
          <w:rPr>
            <w:b/>
            <w:color w:val="E31837"/>
            <w:sz w:val="40"/>
            <w:szCs w:val="40"/>
          </w:rPr>
          <w:t>14-05</w:t>
        </w:r>
      </w:ins>
      <w:r w:rsidR="00BE1B97">
        <w:rPr>
          <w:b/>
          <w:color w:val="E31837"/>
          <w:sz w:val="40"/>
          <w:szCs w:val="40"/>
        </w:rPr>
        <w:t>-2019</w:t>
      </w:r>
    </w:p>
    <w:p w14:paraId="5260BF46" w14:textId="77777777" w:rsidR="00B227B7" w:rsidRDefault="00B227B7" w:rsidP="000A0246">
      <w:pPr>
        <w:pStyle w:val="BodyText2"/>
      </w:pPr>
    </w:p>
    <w:p w14:paraId="6496B1F3" w14:textId="77777777" w:rsidR="00B227B7" w:rsidRDefault="00B227B7" w:rsidP="000A0246">
      <w:pPr>
        <w:pStyle w:val="BodyText2"/>
      </w:pPr>
    </w:p>
    <w:p w14:paraId="0435A919" w14:textId="77777777" w:rsidR="00B227B7" w:rsidRDefault="00B227B7" w:rsidP="000A0246">
      <w:pPr>
        <w:pStyle w:val="BodyText2"/>
      </w:pPr>
    </w:p>
    <w:p w14:paraId="19A4D430" w14:textId="77777777" w:rsidR="00B227B7" w:rsidRDefault="00B227B7" w:rsidP="000A0246">
      <w:pPr>
        <w:pStyle w:val="BodyText2"/>
      </w:pPr>
    </w:p>
    <w:p w14:paraId="636D0070" w14:textId="77777777" w:rsidR="00B227B7" w:rsidRDefault="00B227B7" w:rsidP="000A0246">
      <w:pPr>
        <w:pStyle w:val="BodyText2"/>
      </w:pPr>
    </w:p>
    <w:p w14:paraId="67B6C212" w14:textId="77777777" w:rsidR="00B227B7" w:rsidRDefault="00B227B7" w:rsidP="000A0246">
      <w:pPr>
        <w:pStyle w:val="BodyText2"/>
      </w:pPr>
    </w:p>
    <w:p w14:paraId="69401044" w14:textId="77777777" w:rsidR="00B227B7" w:rsidRDefault="00B227B7" w:rsidP="000A0246">
      <w:pPr>
        <w:pStyle w:val="BodyText2"/>
      </w:pPr>
    </w:p>
    <w:p w14:paraId="59BCF7D6" w14:textId="77777777" w:rsidR="00B227B7" w:rsidRDefault="00237B8D" w:rsidP="000A0246">
      <w:pPr>
        <w:pStyle w:val="BodyText2"/>
      </w:pPr>
      <w:r>
        <w:rPr>
          <w:noProof/>
          <w:lang w:val="en-IN" w:eastAsia="en-IN"/>
        </w:rPr>
        <w:drawing>
          <wp:inline distT="0" distB="0" distL="0" distR="1905" wp14:anchorId="4FED1DC8" wp14:editId="569C61CA">
            <wp:extent cx="5732145" cy="7086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4"/>
                    <a:stretch>
                      <a:fillRect/>
                    </a:stretch>
                  </pic:blipFill>
                  <pic:spPr bwMode="auto">
                    <a:xfrm>
                      <a:off x="0" y="0"/>
                      <a:ext cx="5732145" cy="708660"/>
                    </a:xfrm>
                    <a:prstGeom prst="rect">
                      <a:avLst/>
                    </a:prstGeom>
                  </pic:spPr>
                </pic:pic>
              </a:graphicData>
            </a:graphic>
          </wp:inline>
        </w:drawing>
      </w:r>
    </w:p>
    <w:p w14:paraId="417CC59A" w14:textId="77777777" w:rsidR="00B227B7" w:rsidRDefault="00B227B7" w:rsidP="000A0246">
      <w:pPr>
        <w:pStyle w:val="BodyText2"/>
      </w:pPr>
    </w:p>
    <w:p w14:paraId="6AB57E42" w14:textId="77777777" w:rsidR="00B227B7" w:rsidRDefault="00B227B7" w:rsidP="000A0246">
      <w:pPr>
        <w:pStyle w:val="BodyText2"/>
      </w:pPr>
    </w:p>
    <w:p w14:paraId="4FB99799" w14:textId="77777777" w:rsidR="00B227B7" w:rsidRDefault="00B227B7" w:rsidP="000A0246">
      <w:pPr>
        <w:pStyle w:val="BodyText2"/>
      </w:pPr>
    </w:p>
    <w:p w14:paraId="1DF99875" w14:textId="77777777" w:rsidR="00B227B7" w:rsidRDefault="00B227B7" w:rsidP="000A0246">
      <w:pPr>
        <w:pStyle w:val="BodyText2"/>
      </w:pPr>
    </w:p>
    <w:p w14:paraId="0B5A8C1C" w14:textId="77777777" w:rsidR="00B227B7" w:rsidRDefault="00237B8D">
      <w:pPr>
        <w:rPr>
          <w:rFonts w:ascii="Arial Bold" w:hAnsi="Arial Bold" w:cs="Arial"/>
          <w:b/>
          <w:bCs/>
          <w:color w:val="E31837"/>
          <w:spacing w:val="28"/>
          <w:kern w:val="2"/>
          <w:sz w:val="44"/>
          <w:szCs w:val="32"/>
        </w:rPr>
      </w:pPr>
      <w:r>
        <w:br w:type="page"/>
      </w:r>
    </w:p>
    <w:p w14:paraId="2BBDCC37" w14:textId="77777777" w:rsidR="00B227B7" w:rsidRDefault="00237B8D">
      <w:pPr>
        <w:pStyle w:val="SectionHead"/>
      </w:pPr>
      <w:bookmarkStart w:id="4" w:name="_Toc356575412"/>
      <w:bookmarkStart w:id="5" w:name="_Toc5113473"/>
      <w:r>
        <w:lastRenderedPageBreak/>
        <w:t>Document Change History</w:t>
      </w:r>
      <w:bookmarkEnd w:id="4"/>
      <w:bookmarkEnd w:id="5"/>
    </w:p>
    <w:p w14:paraId="2B501CBE" w14:textId="77777777" w:rsidR="00B227B7" w:rsidRDefault="00B227B7">
      <w:pPr>
        <w:pStyle w:val="BodyText"/>
      </w:pPr>
    </w:p>
    <w:tbl>
      <w:tblPr>
        <w:tblW w:w="924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1E0" w:firstRow="1" w:lastRow="1" w:firstColumn="1" w:lastColumn="1" w:noHBand="0" w:noVBand="0"/>
      </w:tblPr>
      <w:tblGrid>
        <w:gridCol w:w="827"/>
        <w:gridCol w:w="1211"/>
        <w:gridCol w:w="2653"/>
        <w:gridCol w:w="1205"/>
        <w:gridCol w:w="1539"/>
        <w:gridCol w:w="1808"/>
      </w:tblGrid>
      <w:tr w:rsidR="00B227B7" w14:paraId="51EC9935"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6D6E6F"/>
          </w:tcPr>
          <w:p w14:paraId="3B6B78CB" w14:textId="77777777" w:rsidR="00B227B7" w:rsidRDefault="00237B8D">
            <w:pPr>
              <w:pStyle w:val="TableofAuthorities"/>
              <w:jc w:val="left"/>
              <w:rPr>
                <w:color w:val="FFFFFF"/>
              </w:rPr>
            </w:pPr>
            <w:r>
              <w:rPr>
                <w:color w:val="FFFFFF"/>
              </w:rPr>
              <w:t>Version Number</w:t>
            </w:r>
          </w:p>
        </w:tc>
        <w:tc>
          <w:tcPr>
            <w:tcW w:w="1211" w:type="dxa"/>
            <w:tcBorders>
              <w:top w:val="single" w:sz="4" w:space="0" w:color="00000A"/>
              <w:left w:val="single" w:sz="4" w:space="0" w:color="00000A"/>
              <w:bottom w:val="single" w:sz="4" w:space="0" w:color="00000A"/>
              <w:right w:val="single" w:sz="4" w:space="0" w:color="00000A"/>
            </w:tcBorders>
            <w:shd w:val="clear" w:color="auto" w:fill="6D6E6F"/>
          </w:tcPr>
          <w:p w14:paraId="2505E06F" w14:textId="77777777" w:rsidR="00B227B7" w:rsidRDefault="00237B8D">
            <w:pPr>
              <w:pStyle w:val="TableofAuthorities"/>
              <w:jc w:val="left"/>
              <w:rPr>
                <w:color w:val="FFFFFF"/>
              </w:rPr>
            </w:pPr>
            <w:r>
              <w:rPr>
                <w:color w:val="FFFFFF"/>
              </w:rPr>
              <w:t>Date</w:t>
            </w:r>
          </w:p>
        </w:tc>
        <w:tc>
          <w:tcPr>
            <w:tcW w:w="2653" w:type="dxa"/>
            <w:tcBorders>
              <w:top w:val="single" w:sz="4" w:space="0" w:color="00000A"/>
              <w:left w:val="single" w:sz="4" w:space="0" w:color="00000A"/>
              <w:bottom w:val="single" w:sz="4" w:space="0" w:color="00000A"/>
              <w:right w:val="single" w:sz="4" w:space="0" w:color="00000A"/>
            </w:tcBorders>
            <w:shd w:val="clear" w:color="auto" w:fill="6D6E6F"/>
          </w:tcPr>
          <w:p w14:paraId="6D7FD03F" w14:textId="77777777" w:rsidR="00B227B7" w:rsidRDefault="00237B8D">
            <w:pPr>
              <w:pStyle w:val="TableofAuthorities"/>
              <w:jc w:val="left"/>
              <w:rPr>
                <w:color w:val="FFFFFF"/>
              </w:rPr>
            </w:pPr>
            <w:r>
              <w:rPr>
                <w:color w:val="FFFFFF"/>
              </w:rPr>
              <w:t xml:space="preserve">Description of Changes </w:t>
            </w:r>
          </w:p>
        </w:tc>
        <w:tc>
          <w:tcPr>
            <w:tcW w:w="1205" w:type="dxa"/>
            <w:tcBorders>
              <w:top w:val="single" w:sz="4" w:space="0" w:color="00000A"/>
              <w:left w:val="single" w:sz="4" w:space="0" w:color="00000A"/>
              <w:bottom w:val="single" w:sz="4" w:space="0" w:color="00000A"/>
              <w:right w:val="single" w:sz="4" w:space="0" w:color="00000A"/>
            </w:tcBorders>
            <w:shd w:val="clear" w:color="auto" w:fill="6D6E6F"/>
          </w:tcPr>
          <w:p w14:paraId="5B64FD7E" w14:textId="77777777" w:rsidR="00B227B7" w:rsidRDefault="00237B8D">
            <w:pPr>
              <w:pStyle w:val="TableofAuthorities"/>
              <w:jc w:val="left"/>
              <w:rPr>
                <w:color w:val="FFFFFF"/>
              </w:rPr>
            </w:pPr>
            <w:r>
              <w:rPr>
                <w:color w:val="FFFFFF"/>
              </w:rPr>
              <w:t>Author</w:t>
            </w:r>
          </w:p>
        </w:tc>
        <w:tc>
          <w:tcPr>
            <w:tcW w:w="1539" w:type="dxa"/>
            <w:tcBorders>
              <w:top w:val="single" w:sz="4" w:space="0" w:color="00000A"/>
              <w:left w:val="single" w:sz="4" w:space="0" w:color="00000A"/>
              <w:bottom w:val="single" w:sz="4" w:space="0" w:color="00000A"/>
              <w:right w:val="single" w:sz="4" w:space="0" w:color="00000A"/>
            </w:tcBorders>
            <w:shd w:val="clear" w:color="auto" w:fill="6D6E6F"/>
          </w:tcPr>
          <w:p w14:paraId="4C5DA74F" w14:textId="77777777" w:rsidR="00B227B7" w:rsidRDefault="00237B8D">
            <w:pPr>
              <w:pStyle w:val="TableofAuthorities"/>
              <w:jc w:val="left"/>
              <w:rPr>
                <w:color w:val="FFFFFF"/>
              </w:rPr>
            </w:pPr>
            <w:r>
              <w:rPr>
                <w:color w:val="FFFFFF"/>
              </w:rPr>
              <w:t>Reviewer</w:t>
            </w:r>
          </w:p>
        </w:tc>
        <w:tc>
          <w:tcPr>
            <w:tcW w:w="1808" w:type="dxa"/>
            <w:tcBorders>
              <w:top w:val="single" w:sz="4" w:space="0" w:color="00000A"/>
              <w:left w:val="single" w:sz="4" w:space="0" w:color="00000A"/>
              <w:bottom w:val="single" w:sz="4" w:space="0" w:color="00000A"/>
              <w:right w:val="single" w:sz="4" w:space="0" w:color="00000A"/>
            </w:tcBorders>
            <w:shd w:val="clear" w:color="auto" w:fill="6D6E6F"/>
          </w:tcPr>
          <w:p w14:paraId="3FE8680D" w14:textId="77777777" w:rsidR="00B227B7" w:rsidRDefault="00237B8D">
            <w:pPr>
              <w:pStyle w:val="TableofAuthorities"/>
              <w:jc w:val="left"/>
              <w:rPr>
                <w:color w:val="FFFFFF"/>
              </w:rPr>
            </w:pPr>
            <w:r>
              <w:rPr>
                <w:color w:val="FFFFFF"/>
              </w:rPr>
              <w:t>Comments</w:t>
            </w:r>
          </w:p>
        </w:tc>
      </w:tr>
      <w:tr w:rsidR="00B227B7" w14:paraId="209D85D2"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7CBE61F6" w14:textId="77777777" w:rsidR="00B227B7" w:rsidRDefault="00237B8D">
            <w:pPr>
              <w:pStyle w:val="Tablecontent"/>
            </w:pPr>
            <w:r>
              <w:t>1.0</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2EC12729" w14:textId="77777777" w:rsidR="00B227B7" w:rsidRDefault="00B64A52" w:rsidP="00B64A52">
            <w:pPr>
              <w:pStyle w:val="Tablecontent"/>
            </w:pPr>
            <w:r>
              <w:t>12</w:t>
            </w:r>
            <w:r w:rsidR="00237B8D">
              <w:t>-</w:t>
            </w:r>
            <w:r>
              <w:t>12</w:t>
            </w:r>
            <w:r w:rsidR="00237B8D">
              <w:t>-2018</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43080F0F" w14:textId="77777777" w:rsidR="00B227B7" w:rsidRDefault="00237B8D">
            <w:pPr>
              <w:pStyle w:val="Tablecontent"/>
            </w:pPr>
            <w:r>
              <w:t>Initial draft</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27369103" w14:textId="77777777" w:rsidR="00B227B7" w:rsidRDefault="00B64A52">
            <w:pPr>
              <w:pStyle w:val="Tablecontent"/>
            </w:pPr>
            <w:r>
              <w:t>Prateek Teotia</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7365DC68" w14:textId="77777777" w:rsidR="00B227B7" w:rsidRDefault="00B227B7">
            <w:pPr>
              <w:pStyle w:val="Tablecontent"/>
            </w:pP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25C56417" w14:textId="77777777" w:rsidR="00B227B7" w:rsidRDefault="00B227B7">
            <w:pPr>
              <w:pStyle w:val="Tablecontent"/>
            </w:pPr>
          </w:p>
        </w:tc>
      </w:tr>
      <w:tr w:rsidR="00B64A52" w14:paraId="7F066476"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56239D5C" w14:textId="0B61C899" w:rsidR="00B64A52" w:rsidRDefault="0062706F">
            <w:pPr>
              <w:pStyle w:val="Tablecontent"/>
            </w:pPr>
            <w:r>
              <w:t>1.1</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2F58A49F" w14:textId="41594C0E" w:rsidR="00B64A52" w:rsidRDefault="0062706F" w:rsidP="00B64A52">
            <w:pPr>
              <w:pStyle w:val="Tablecontent"/>
            </w:pPr>
            <w:r>
              <w:t>04-01-2019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76B02533" w14:textId="19C790F3" w:rsidR="00B64A52" w:rsidRDefault="0062706F">
            <w:pPr>
              <w:pStyle w:val="Tablecontent"/>
            </w:pPr>
            <w:r>
              <w:t>Changes post review</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5E9013A1" w14:textId="18108848" w:rsidR="00B64A52" w:rsidRDefault="0062706F">
            <w:pPr>
              <w:pStyle w:val="Tablecontent"/>
            </w:pPr>
            <w:r>
              <w:t>Prateek Teotia</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584DFC4D" w14:textId="77777777" w:rsidR="00B64A52" w:rsidRDefault="00B64A52">
            <w:pPr>
              <w:pStyle w:val="Tablecontent"/>
            </w:pP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42D4F6A1" w14:textId="77777777" w:rsidR="00B64A52" w:rsidRDefault="00B64A52">
            <w:pPr>
              <w:pStyle w:val="Tablecontent"/>
            </w:pPr>
          </w:p>
        </w:tc>
      </w:tr>
      <w:tr w:rsidR="000A0246" w14:paraId="16F7BD16"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559948A6" w14:textId="391DB80E" w:rsidR="000A0246" w:rsidRDefault="000A0246">
            <w:pPr>
              <w:pStyle w:val="Tablecontent"/>
            </w:pPr>
            <w:r>
              <w:t>1.2</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7484E716" w14:textId="442ABA5E" w:rsidR="000A0246" w:rsidRDefault="000A0246" w:rsidP="00B64A52">
            <w:pPr>
              <w:pStyle w:val="Tablecontent"/>
            </w:pPr>
            <w:r>
              <w:t>18-01-2019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29A22E94" w14:textId="363C745A" w:rsidR="000A0246" w:rsidRDefault="000A0246">
            <w:pPr>
              <w:pStyle w:val="Tablecontent"/>
            </w:pPr>
            <w:r>
              <w:t>Changes post onsite workshop</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4DE1B9B5" w14:textId="28584884" w:rsidR="000A0246" w:rsidRDefault="000A0246">
            <w:pPr>
              <w:pStyle w:val="Tablecontent"/>
            </w:pPr>
            <w:r>
              <w:t xml:space="preserve">Prateek Teotia / Nusrat Jabin </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679E3BB4" w14:textId="03B4B164" w:rsidR="000A0246" w:rsidRDefault="00E648B2">
            <w:pPr>
              <w:pStyle w:val="Tablecontent"/>
            </w:pPr>
            <w:proofErr w:type="spellStart"/>
            <w:r>
              <w:t>MComviva</w:t>
            </w:r>
            <w:proofErr w:type="spellEnd"/>
            <w:r>
              <w:t xml:space="preserv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3C655842" w14:textId="77777777" w:rsidR="000A0246" w:rsidRDefault="000A0246">
            <w:pPr>
              <w:pStyle w:val="Tablecontent"/>
            </w:pPr>
          </w:p>
        </w:tc>
      </w:tr>
      <w:tr w:rsidR="007F64FC" w14:paraId="1792DF72"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096B9530" w14:textId="7892DAB9" w:rsidR="007F64FC" w:rsidRDefault="007F64FC">
            <w:pPr>
              <w:pStyle w:val="Tablecontent"/>
            </w:pPr>
            <w:r>
              <w:t>1.3</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7F47096E" w14:textId="34DDE1E5" w:rsidR="007F64FC" w:rsidRDefault="007F64FC" w:rsidP="00B64A52">
            <w:pPr>
              <w:pStyle w:val="Tablecontent"/>
            </w:pPr>
            <w:r>
              <w:t>28-01-2019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6341CD99" w14:textId="430DE68F" w:rsidR="007F64FC" w:rsidRDefault="007F64FC">
            <w:pPr>
              <w:pStyle w:val="Tablecontent"/>
            </w:pPr>
            <w:r>
              <w:t>Changes in enrolment flow as suggested by Orange Team</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6E796489" w14:textId="0752D019" w:rsidR="007F64FC" w:rsidRDefault="007F64FC">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4212C292" w14:textId="74831AC8" w:rsidR="007F64FC" w:rsidRDefault="007F64FC">
            <w:pPr>
              <w:pStyle w:val="Tablecontent"/>
            </w:pPr>
            <w:proofErr w:type="spellStart"/>
            <w:r>
              <w:t>MComviva</w:t>
            </w:r>
            <w:proofErr w:type="spellEnd"/>
            <w:r>
              <w:t xml:space="preserv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64BF3CF8" w14:textId="77777777" w:rsidR="007F64FC" w:rsidRDefault="007F64FC">
            <w:pPr>
              <w:pStyle w:val="Tablecontent"/>
            </w:pPr>
          </w:p>
        </w:tc>
      </w:tr>
      <w:tr w:rsidR="0056032D" w14:paraId="7C154970"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641E3498" w14:textId="57AF36F6" w:rsidR="0056032D" w:rsidRDefault="0056032D">
            <w:pPr>
              <w:pStyle w:val="Tablecontent"/>
            </w:pPr>
            <w:r>
              <w:t>1.4</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75D485A7" w14:textId="77DC5D25" w:rsidR="0056032D" w:rsidRDefault="0056032D" w:rsidP="00B64A52">
            <w:pPr>
              <w:pStyle w:val="Tablecontent"/>
            </w:pPr>
            <w:r>
              <w:t>01-02-2019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75186115" w14:textId="3353216F" w:rsidR="0056032D" w:rsidRDefault="0056032D" w:rsidP="00C1085F">
            <w:pPr>
              <w:pStyle w:val="Tablecontent"/>
            </w:pPr>
            <w:r>
              <w:t xml:space="preserve">Updated </w:t>
            </w:r>
            <w:r w:rsidR="00C1085F">
              <w:t xml:space="preserve">P2P &amp; merchant payment </w:t>
            </w:r>
            <w:r>
              <w:t xml:space="preserve">flows as per </w:t>
            </w:r>
            <w:r w:rsidR="00593C2F">
              <w:t>O</w:t>
            </w:r>
            <w:r>
              <w:t>range feedback</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435167ED" w14:textId="63EAB76D" w:rsidR="0056032D" w:rsidRDefault="0056032D">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250CCE55" w14:textId="6D1A4693" w:rsidR="0056032D" w:rsidRDefault="0056032D">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7754678B" w14:textId="77777777" w:rsidR="0056032D" w:rsidRDefault="0056032D">
            <w:pPr>
              <w:pStyle w:val="Tablecontent"/>
            </w:pPr>
          </w:p>
        </w:tc>
      </w:tr>
      <w:tr w:rsidR="006E4684" w14:paraId="68D2A63A"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2E0D40CB" w14:textId="743FE472" w:rsidR="006E4684" w:rsidRDefault="006E4684">
            <w:pPr>
              <w:pStyle w:val="Tablecontent"/>
            </w:pPr>
            <w:r>
              <w:t>1.5</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4D7B7E17" w14:textId="522BE066" w:rsidR="006E4684" w:rsidRDefault="006E4684" w:rsidP="00B64A52">
            <w:pPr>
              <w:pStyle w:val="Tablecontent"/>
            </w:pPr>
            <w:r>
              <w:t>08-02-2019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784C93F9" w14:textId="59B16AC2" w:rsidR="006E4684" w:rsidRDefault="006E4684" w:rsidP="00C1085F">
            <w:pPr>
              <w:pStyle w:val="Tablecontent"/>
            </w:pPr>
            <w:r>
              <w:t>Included resend OTP case in enrolment flow</w:t>
            </w:r>
          </w:p>
          <w:p w14:paraId="15A12A19" w14:textId="3E5BB290" w:rsidR="006E4684" w:rsidRDefault="006E4684" w:rsidP="006E4684">
            <w:pPr>
              <w:pStyle w:val="Tablecontent"/>
            </w:pPr>
            <w:r>
              <w:t>change mobile number marked as out of current scope</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62D8D094" w14:textId="282C6A47" w:rsidR="006E4684" w:rsidRDefault="006E4684">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32C6B341" w14:textId="4AF5F06C" w:rsidR="006E4684" w:rsidRDefault="006E4684">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0BD79743" w14:textId="77777777" w:rsidR="006E4684" w:rsidRDefault="006E4684">
            <w:pPr>
              <w:pStyle w:val="Tablecontent"/>
            </w:pPr>
          </w:p>
        </w:tc>
      </w:tr>
      <w:tr w:rsidR="002967DE" w14:paraId="13B70DBB"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0D7E17BB" w14:textId="70968CEE" w:rsidR="002967DE" w:rsidRDefault="002967DE">
            <w:pPr>
              <w:pStyle w:val="Tablecontent"/>
            </w:pPr>
            <w:r>
              <w:t>1.6</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3961062C" w14:textId="7D3EA516" w:rsidR="002967DE" w:rsidRDefault="002967DE" w:rsidP="00566470">
            <w:pPr>
              <w:pStyle w:val="Tablecontent"/>
            </w:pPr>
            <w:r>
              <w:t>2</w:t>
            </w:r>
            <w:r w:rsidR="00566470">
              <w:t>5</w:t>
            </w:r>
            <w:r>
              <w:t>-02-2019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5A36AA63" w14:textId="1739C60C" w:rsidR="002967DE" w:rsidRDefault="002967DE" w:rsidP="00C1085F">
            <w:pPr>
              <w:pStyle w:val="Tablecontent"/>
            </w:pPr>
            <w:r>
              <w:t>Updated FSD AS per comments received from Orange</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7E338116" w14:textId="54C315CC" w:rsidR="002967DE" w:rsidRDefault="002967DE">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18EC2321" w14:textId="2BB64A3E" w:rsidR="002967DE" w:rsidRDefault="002967DE">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360C5F76" w14:textId="77777777" w:rsidR="002967DE" w:rsidRDefault="002967DE">
            <w:pPr>
              <w:pStyle w:val="Tablecontent"/>
            </w:pPr>
          </w:p>
        </w:tc>
      </w:tr>
      <w:tr w:rsidR="004E34F7" w14:paraId="6ACD9B38"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747B71B0" w14:textId="6801F19C" w:rsidR="004E34F7" w:rsidRDefault="004E34F7">
            <w:pPr>
              <w:pStyle w:val="Tablecontent"/>
            </w:pPr>
            <w:r>
              <w:t>1.7</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3EC56606" w14:textId="2D9ECB1C" w:rsidR="004E34F7" w:rsidRDefault="004E34F7" w:rsidP="00566470">
            <w:pPr>
              <w:pStyle w:val="Tablecontent"/>
            </w:pPr>
            <w:r>
              <w:t>28-02-2019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35E7BC09" w14:textId="796D82E3" w:rsidR="004E34F7" w:rsidRDefault="004E34F7" w:rsidP="00C1085F">
            <w:pPr>
              <w:pStyle w:val="Tablecontent"/>
            </w:pPr>
            <w:r>
              <w:t>Updated sequence flows as per comments received from Orange</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16258688" w14:textId="7943475B" w:rsidR="004E34F7" w:rsidRDefault="004E34F7">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38A6BA0B" w14:textId="53C59633" w:rsidR="004E34F7" w:rsidRDefault="004E34F7">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6F3BF908" w14:textId="77777777" w:rsidR="004E34F7" w:rsidRDefault="004E34F7">
            <w:pPr>
              <w:pStyle w:val="Tablecontent"/>
            </w:pPr>
          </w:p>
        </w:tc>
      </w:tr>
      <w:tr w:rsidR="00F50791" w14:paraId="55047AA6"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5EAFD59F" w14:textId="27E21510" w:rsidR="00F50791" w:rsidRDefault="00F50791">
            <w:pPr>
              <w:pStyle w:val="Tablecontent"/>
            </w:pPr>
            <w:r>
              <w:t>1.8</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1AA325AE" w14:textId="274EC9BA" w:rsidR="00F50791" w:rsidRDefault="00F50791" w:rsidP="00566470">
            <w:pPr>
              <w:pStyle w:val="Tablecontent"/>
            </w:pPr>
            <w:r>
              <w:t>13-03-2019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4B18120A" w14:textId="749B7AD0" w:rsidR="00F50791" w:rsidRDefault="00F50791" w:rsidP="00C1085F">
            <w:pPr>
              <w:pStyle w:val="Tablecontent"/>
            </w:pPr>
            <w:r>
              <w:t>As per Orange morocco feedback, removed the SMS and API notification from each case in HPS enrolment flow</w:t>
            </w:r>
            <w:r w:rsidR="00364AE8">
              <w:t>, SMS/API based notification is sent in the final response case.</w:t>
            </w:r>
          </w:p>
          <w:p w14:paraId="3C844A8E" w14:textId="77777777" w:rsidR="00F50791" w:rsidRDefault="00F50791" w:rsidP="00C1085F">
            <w:pPr>
              <w:pStyle w:val="Tablecontent"/>
            </w:pPr>
            <w:r>
              <w:t>Add scenario where HPS reference number is not received at InterOp</w:t>
            </w:r>
          </w:p>
          <w:p w14:paraId="7FE953C8" w14:textId="621D3965" w:rsidR="00F50791" w:rsidRDefault="00F50791" w:rsidP="00C1085F">
            <w:pPr>
              <w:pStyle w:val="Tablecontent"/>
            </w:pPr>
            <w:r>
              <w:t>Removed intermediate response and made the enrolment flow synchronous between access channel, InterOp and HPS.</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35401C1D" w14:textId="45D8EB50" w:rsidR="00F50791" w:rsidRDefault="00F50791">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77835322" w14:textId="2DC82E43" w:rsidR="00F50791" w:rsidRDefault="00F50791">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04192DF3" w14:textId="77777777" w:rsidR="00F50791" w:rsidRDefault="00F50791">
            <w:pPr>
              <w:pStyle w:val="Tablecontent"/>
            </w:pPr>
          </w:p>
        </w:tc>
      </w:tr>
      <w:tr w:rsidR="00D0016E" w14:paraId="08FAA81A"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103C4567" w14:textId="130FB24F" w:rsidR="00D0016E" w:rsidRDefault="00D0016E">
            <w:pPr>
              <w:pStyle w:val="Tablecontent"/>
            </w:pPr>
            <w:r>
              <w:t>1.9</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733F2CC6" w14:textId="5C383167" w:rsidR="00D0016E" w:rsidRDefault="00D0016E" w:rsidP="00566470">
            <w:pPr>
              <w:pStyle w:val="Tablecontent"/>
            </w:pPr>
            <w:r>
              <w:t>18-03-2019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72CC18CD" w14:textId="35EB85D2" w:rsidR="00D0016E" w:rsidRDefault="00D0016E" w:rsidP="00C1085F">
            <w:pPr>
              <w:pStyle w:val="Tablecontent"/>
            </w:pPr>
            <w:r>
              <w:t xml:space="preserve">Added LIS management </w:t>
            </w:r>
            <w:r w:rsidR="00072428">
              <w:t>section</w:t>
            </w:r>
          </w:p>
          <w:p w14:paraId="59A59626" w14:textId="2779A00F" w:rsidR="00D0016E" w:rsidRDefault="00D0016E" w:rsidP="00C1085F">
            <w:pPr>
              <w:pStyle w:val="Tablecontent"/>
            </w:pPr>
            <w:r>
              <w:t xml:space="preserve">Updated MP push </w:t>
            </w:r>
            <w:r w:rsidR="00072428">
              <w:t xml:space="preserve">type service </w:t>
            </w:r>
            <w:r>
              <w:t>flows</w:t>
            </w: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407E1123" w14:textId="6615E1C8" w:rsidR="00D0016E" w:rsidRDefault="00D0016E">
            <w:pPr>
              <w:pStyle w:val="Tablecontent"/>
            </w:pPr>
            <w:r>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3F6443AE" w14:textId="6AA15634" w:rsidR="00D0016E" w:rsidRDefault="00D0016E">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04854D7F" w14:textId="77777777" w:rsidR="00D0016E" w:rsidRDefault="00D0016E">
            <w:pPr>
              <w:pStyle w:val="Tablecontent"/>
            </w:pPr>
          </w:p>
        </w:tc>
      </w:tr>
      <w:tr w:rsidR="00DF6CC0" w14:paraId="5057D558" w14:textId="77777777" w:rsidTr="00B64A52">
        <w:trPr>
          <w:trHeight w:val="430"/>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1BCC226D" w14:textId="54A06257" w:rsidR="00DF6CC0" w:rsidRDefault="00DF6CC0">
            <w:pPr>
              <w:pStyle w:val="Tablecontent"/>
            </w:pPr>
            <w:r>
              <w:t>1.10</w:t>
            </w:r>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01516B78" w14:textId="27E9877D" w:rsidR="00DF6CC0" w:rsidRDefault="00DF6CC0" w:rsidP="00566470">
            <w:pPr>
              <w:pStyle w:val="Tablecontent"/>
            </w:pPr>
            <w:r>
              <w:t>01-04-2019</w:t>
            </w:r>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63456CC4" w14:textId="77777777" w:rsidR="00DF6CC0" w:rsidRDefault="00DF6CC0" w:rsidP="00C1085F">
            <w:pPr>
              <w:pStyle w:val="Tablecontent"/>
            </w:pPr>
            <w:r>
              <w:t>Updated following points:</w:t>
            </w:r>
          </w:p>
          <w:p w14:paraId="796A7EC8" w14:textId="31492836" w:rsidR="00DF6CC0" w:rsidRDefault="00DF6CC0" w:rsidP="00C1085F">
            <w:pPr>
              <w:pStyle w:val="Tablecontent"/>
            </w:pPr>
            <w:r>
              <w:t>InterOp should store only MSISDN to identify the default wallet</w:t>
            </w:r>
          </w:p>
          <w:p w14:paraId="4CCA574C" w14:textId="77777777" w:rsidR="00DF6CC0" w:rsidRDefault="00DF6CC0" w:rsidP="00C1085F">
            <w:pPr>
              <w:pStyle w:val="Tablecontent"/>
            </w:pPr>
            <w:r>
              <w:t xml:space="preserve">InterOp should send a user enquiry request to Tango </w:t>
            </w:r>
            <w:r>
              <w:lastRenderedPageBreak/>
              <w:t>system to get the user type details</w:t>
            </w:r>
          </w:p>
          <w:p w14:paraId="21E2A7A6" w14:textId="2B0E9A13" w:rsidR="00DF6CC0" w:rsidRDefault="00DF6CC0" w:rsidP="00C1085F">
            <w:pPr>
              <w:pStyle w:val="Tablecontent"/>
            </w:pPr>
            <w:r>
              <w:t>InterOp should execute a scheduler to handle the ongoing status records</w:t>
            </w:r>
          </w:p>
          <w:p w14:paraId="24EED8DA" w14:textId="7C9B075A" w:rsidR="00DF6CC0" w:rsidRDefault="00DF6CC0" w:rsidP="00C1085F">
            <w:pPr>
              <w:pStyle w:val="Tablecontent"/>
            </w:pPr>
            <w:r>
              <w:t>InterOp should only send SMS notifications no App notifications in current scope</w:t>
            </w:r>
          </w:p>
          <w:p w14:paraId="2B949317" w14:textId="01BF5A10" w:rsidR="00DF6CC0" w:rsidRDefault="00DF6CC0" w:rsidP="00C1085F">
            <w:pPr>
              <w:pStyle w:val="Tablecontent"/>
            </w:pPr>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7DDBB18B" w14:textId="67448613" w:rsidR="00DF6CC0" w:rsidRDefault="00DF6CC0">
            <w:pPr>
              <w:pStyle w:val="Tablecontent"/>
            </w:pPr>
            <w:r>
              <w:lastRenderedPageBreak/>
              <w:t>Nusrat Jabin</w:t>
            </w:r>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7037252E" w14:textId="4AD88348" w:rsidR="00DF6CC0" w:rsidRDefault="00DF6CC0">
            <w:pPr>
              <w:pStyle w:val="Tablecontent"/>
            </w:pPr>
            <w:r>
              <w:t>Orange technical team</w:t>
            </w:r>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0E9A4BBA" w14:textId="77777777" w:rsidR="00DF6CC0" w:rsidRDefault="00DF6CC0">
            <w:pPr>
              <w:pStyle w:val="Tablecontent"/>
            </w:pPr>
          </w:p>
        </w:tc>
      </w:tr>
      <w:tr w:rsidR="00134977" w14:paraId="29C5D959" w14:textId="77777777" w:rsidTr="00B64A52">
        <w:trPr>
          <w:trHeight w:val="430"/>
          <w:ins w:id="6" w:author="Nusrat Jabin Khan" w:date="2019-05-14T21:26:00Z"/>
        </w:trPr>
        <w:tc>
          <w:tcPr>
            <w:tcW w:w="827" w:type="dxa"/>
            <w:tcBorders>
              <w:top w:val="single" w:sz="4" w:space="0" w:color="00000A"/>
              <w:left w:val="single" w:sz="4" w:space="0" w:color="00000A"/>
              <w:bottom w:val="single" w:sz="4" w:space="0" w:color="00000A"/>
              <w:right w:val="single" w:sz="4" w:space="0" w:color="00000A"/>
            </w:tcBorders>
            <w:shd w:val="clear" w:color="auto" w:fill="F3F3F3"/>
          </w:tcPr>
          <w:p w14:paraId="2271A1E1" w14:textId="262FF930" w:rsidR="00134977" w:rsidRDefault="00134977">
            <w:pPr>
              <w:pStyle w:val="Tablecontent"/>
              <w:rPr>
                <w:ins w:id="7" w:author="Nusrat Jabin Khan" w:date="2019-05-14T21:26:00Z"/>
              </w:rPr>
            </w:pPr>
            <w:ins w:id="8" w:author="Nusrat Jabin Khan" w:date="2019-05-14T21:26:00Z">
              <w:r>
                <w:lastRenderedPageBreak/>
                <w:t>1.11</w:t>
              </w:r>
            </w:ins>
          </w:p>
        </w:tc>
        <w:tc>
          <w:tcPr>
            <w:tcW w:w="1211" w:type="dxa"/>
            <w:tcBorders>
              <w:top w:val="single" w:sz="4" w:space="0" w:color="00000A"/>
              <w:left w:val="single" w:sz="4" w:space="0" w:color="00000A"/>
              <w:bottom w:val="single" w:sz="4" w:space="0" w:color="00000A"/>
              <w:right w:val="single" w:sz="4" w:space="0" w:color="00000A"/>
            </w:tcBorders>
            <w:shd w:val="clear" w:color="auto" w:fill="F3F3F3"/>
          </w:tcPr>
          <w:p w14:paraId="7C5C0CA0" w14:textId="19775ADA" w:rsidR="00134977" w:rsidRDefault="00134977" w:rsidP="00566470">
            <w:pPr>
              <w:pStyle w:val="Tablecontent"/>
              <w:rPr>
                <w:ins w:id="9" w:author="Nusrat Jabin Khan" w:date="2019-05-14T21:26:00Z"/>
              </w:rPr>
            </w:pPr>
            <w:ins w:id="10" w:author="Nusrat Jabin Khan" w:date="2019-05-14T21:26:00Z">
              <w:r>
                <w:t>14-05-2019</w:t>
              </w:r>
            </w:ins>
          </w:p>
        </w:tc>
        <w:tc>
          <w:tcPr>
            <w:tcW w:w="2653" w:type="dxa"/>
            <w:tcBorders>
              <w:top w:val="single" w:sz="4" w:space="0" w:color="00000A"/>
              <w:left w:val="single" w:sz="4" w:space="0" w:color="00000A"/>
              <w:bottom w:val="single" w:sz="4" w:space="0" w:color="00000A"/>
              <w:right w:val="single" w:sz="4" w:space="0" w:color="00000A"/>
            </w:tcBorders>
            <w:shd w:val="clear" w:color="auto" w:fill="F3F3F3"/>
          </w:tcPr>
          <w:p w14:paraId="725D58CC" w14:textId="63B02D71" w:rsidR="00134977" w:rsidRDefault="00134977" w:rsidP="00C1085F">
            <w:pPr>
              <w:pStyle w:val="Tablecontent"/>
              <w:rPr>
                <w:ins w:id="11" w:author="Nusrat Jabin Khan" w:date="2019-05-14T21:26:00Z"/>
              </w:rPr>
            </w:pPr>
            <w:ins w:id="12" w:author="Nusrat Jabin Khan" w:date="2019-05-14T21:27:00Z">
              <w:r>
                <w:t>Updated p2p Transfer claim management (ambiguous transaction management) and P2P transfer dispute/refusal processing</w:t>
              </w:r>
            </w:ins>
          </w:p>
        </w:tc>
        <w:tc>
          <w:tcPr>
            <w:tcW w:w="1205" w:type="dxa"/>
            <w:tcBorders>
              <w:top w:val="single" w:sz="4" w:space="0" w:color="00000A"/>
              <w:left w:val="single" w:sz="4" w:space="0" w:color="00000A"/>
              <w:bottom w:val="single" w:sz="4" w:space="0" w:color="00000A"/>
              <w:right w:val="single" w:sz="4" w:space="0" w:color="00000A"/>
            </w:tcBorders>
            <w:shd w:val="clear" w:color="auto" w:fill="F3F3F3"/>
          </w:tcPr>
          <w:p w14:paraId="022481EC" w14:textId="7D2DEDF5" w:rsidR="00134977" w:rsidRDefault="00134977">
            <w:pPr>
              <w:pStyle w:val="Tablecontent"/>
              <w:rPr>
                <w:ins w:id="13" w:author="Nusrat Jabin Khan" w:date="2019-05-14T21:26:00Z"/>
              </w:rPr>
            </w:pPr>
            <w:ins w:id="14" w:author="Nusrat Jabin Khan" w:date="2019-05-14T21:27:00Z">
              <w:r>
                <w:t>Nusrat Jabin</w:t>
              </w:r>
            </w:ins>
          </w:p>
        </w:tc>
        <w:tc>
          <w:tcPr>
            <w:tcW w:w="1539" w:type="dxa"/>
            <w:tcBorders>
              <w:top w:val="single" w:sz="4" w:space="0" w:color="00000A"/>
              <w:left w:val="single" w:sz="4" w:space="0" w:color="00000A"/>
              <w:bottom w:val="single" w:sz="4" w:space="0" w:color="00000A"/>
              <w:right w:val="single" w:sz="4" w:space="0" w:color="00000A"/>
            </w:tcBorders>
            <w:shd w:val="clear" w:color="auto" w:fill="F3F3F3"/>
          </w:tcPr>
          <w:p w14:paraId="4D98FF4B" w14:textId="660EC244" w:rsidR="00134977" w:rsidRDefault="00134977">
            <w:pPr>
              <w:pStyle w:val="Tablecontent"/>
              <w:rPr>
                <w:ins w:id="15" w:author="Nusrat Jabin Khan" w:date="2019-05-14T21:26:00Z"/>
              </w:rPr>
            </w:pPr>
            <w:ins w:id="16" w:author="Nusrat Jabin Khan" w:date="2019-05-14T21:27:00Z">
              <w:r>
                <w:t>Orange technical team</w:t>
              </w:r>
            </w:ins>
          </w:p>
        </w:tc>
        <w:tc>
          <w:tcPr>
            <w:tcW w:w="1808" w:type="dxa"/>
            <w:tcBorders>
              <w:top w:val="single" w:sz="4" w:space="0" w:color="00000A"/>
              <w:left w:val="single" w:sz="4" w:space="0" w:color="00000A"/>
              <w:bottom w:val="single" w:sz="4" w:space="0" w:color="00000A"/>
              <w:right w:val="single" w:sz="4" w:space="0" w:color="00000A"/>
            </w:tcBorders>
            <w:shd w:val="clear" w:color="auto" w:fill="F3F3F3"/>
          </w:tcPr>
          <w:p w14:paraId="0186C1CF" w14:textId="77777777" w:rsidR="00134977" w:rsidRDefault="00134977">
            <w:pPr>
              <w:pStyle w:val="Tablecontent"/>
              <w:rPr>
                <w:ins w:id="17" w:author="Nusrat Jabin Khan" w:date="2019-05-14T21:26:00Z"/>
              </w:rPr>
            </w:pPr>
          </w:p>
        </w:tc>
      </w:tr>
      <w:tr w:rsidR="00134977" w14:paraId="19D55617" w14:textId="77777777" w:rsidTr="00B64A52">
        <w:trPr>
          <w:trHeight w:val="287"/>
        </w:trPr>
        <w:tc>
          <w:tcPr>
            <w:tcW w:w="2038" w:type="dxa"/>
            <w:gridSpan w:val="2"/>
            <w:tcBorders>
              <w:top w:val="single" w:sz="4" w:space="0" w:color="00000A"/>
              <w:left w:val="single" w:sz="4" w:space="0" w:color="00000A"/>
              <w:bottom w:val="single" w:sz="4" w:space="0" w:color="00000A"/>
              <w:right w:val="single" w:sz="4" w:space="0" w:color="00000A"/>
            </w:tcBorders>
            <w:shd w:val="clear" w:color="auto" w:fill="auto"/>
          </w:tcPr>
          <w:p w14:paraId="33490B3D" w14:textId="7A01F025" w:rsidR="00134977" w:rsidRDefault="00134977">
            <w:pPr>
              <w:pStyle w:val="Signature"/>
            </w:pPr>
          </w:p>
        </w:tc>
        <w:tc>
          <w:tcPr>
            <w:tcW w:w="7205" w:type="dxa"/>
            <w:gridSpan w:val="4"/>
            <w:tcBorders>
              <w:top w:val="single" w:sz="4" w:space="0" w:color="00000A"/>
              <w:left w:val="single" w:sz="4" w:space="0" w:color="00000A"/>
              <w:bottom w:val="single" w:sz="4" w:space="0" w:color="00000A"/>
              <w:right w:val="single" w:sz="4" w:space="0" w:color="00000A"/>
            </w:tcBorders>
            <w:shd w:val="clear" w:color="auto" w:fill="auto"/>
            <w:vAlign w:val="bottom"/>
          </w:tcPr>
          <w:p w14:paraId="1440ED1E" w14:textId="77777777" w:rsidR="00134977" w:rsidRDefault="00134977">
            <w:pPr>
              <w:pStyle w:val="Signature"/>
            </w:pPr>
            <w:r>
              <w:t>Source: Comviva</w:t>
            </w:r>
          </w:p>
        </w:tc>
      </w:tr>
    </w:tbl>
    <w:p w14:paraId="2854810E" w14:textId="77777777" w:rsidR="00B227B7" w:rsidRDefault="00B227B7">
      <w:pPr>
        <w:pStyle w:val="BodyText"/>
      </w:pPr>
    </w:p>
    <w:p w14:paraId="4CE7C19D" w14:textId="77777777" w:rsidR="00B227B7" w:rsidRDefault="00237B8D">
      <w:pPr>
        <w:rPr>
          <w:rFonts w:ascii="Arial" w:eastAsia="Calibri" w:hAnsi="Arial" w:cs="Arial"/>
          <w:b/>
          <w:color w:val="E31837"/>
          <w:sz w:val="28"/>
          <w:szCs w:val="28"/>
        </w:rPr>
      </w:pPr>
      <w:r>
        <w:br w:type="page"/>
      </w:r>
    </w:p>
    <w:p w14:paraId="71FB8178" w14:textId="77777777" w:rsidR="00B227B7" w:rsidRDefault="00237B8D">
      <w:pPr>
        <w:pStyle w:val="TableNames"/>
      </w:pPr>
      <w:r>
        <w:lastRenderedPageBreak/>
        <w:t xml:space="preserve">  </w:t>
      </w:r>
      <w:bookmarkStart w:id="18" w:name="_Toc5113474"/>
      <w:r>
        <w:t>Table of Contents</w:t>
      </w:r>
      <w:bookmarkEnd w:id="18"/>
    </w:p>
    <w:p w14:paraId="03AA59B0" w14:textId="77777777" w:rsidR="006E0497" w:rsidRDefault="00237B8D">
      <w:pPr>
        <w:pStyle w:val="TOC1"/>
        <w:tabs>
          <w:tab w:val="right" w:leader="dot" w:pos="9016"/>
        </w:tabs>
        <w:rPr>
          <w:rFonts w:asciiTheme="minorHAnsi" w:eastAsiaTheme="minorEastAsia" w:hAnsiTheme="minorHAnsi" w:cstheme="minorBidi"/>
          <w:b w:val="0"/>
          <w:bCs w:val="0"/>
          <w:smallCaps w:val="0"/>
          <w:noProof/>
          <w:color w:val="auto"/>
          <w:sz w:val="22"/>
          <w:szCs w:val="22"/>
          <w:lang w:val="en-IN" w:eastAsia="en-IN"/>
        </w:rPr>
      </w:pPr>
      <w:r>
        <w:fldChar w:fldCharType="begin"/>
      </w:r>
      <w:r>
        <w:rPr>
          <w:rStyle w:val="IndexLink"/>
          <w:webHidden/>
        </w:rPr>
        <w:instrText>TOC \z \o "1-3" \t "Heading 1,1,SectionHead,1,QMS Head 1,1" \h</w:instrText>
      </w:r>
      <w:r>
        <w:rPr>
          <w:rStyle w:val="IndexLink"/>
        </w:rPr>
        <w:fldChar w:fldCharType="separate"/>
      </w:r>
      <w:hyperlink w:anchor="_Toc5113473" w:history="1">
        <w:r w:rsidR="006E0497" w:rsidRPr="00050ECA">
          <w:rPr>
            <w:rStyle w:val="Hyperlink"/>
            <w:noProof/>
          </w:rPr>
          <w:t>Document Change History</w:t>
        </w:r>
        <w:r w:rsidR="006E0497">
          <w:rPr>
            <w:noProof/>
            <w:webHidden/>
          </w:rPr>
          <w:tab/>
        </w:r>
        <w:r w:rsidR="006E0497">
          <w:rPr>
            <w:noProof/>
            <w:webHidden/>
          </w:rPr>
          <w:fldChar w:fldCharType="begin"/>
        </w:r>
        <w:r w:rsidR="006E0497">
          <w:rPr>
            <w:noProof/>
            <w:webHidden/>
          </w:rPr>
          <w:instrText xml:space="preserve"> PAGEREF _Toc5113473 \h </w:instrText>
        </w:r>
        <w:r w:rsidR="006E0497">
          <w:rPr>
            <w:noProof/>
            <w:webHidden/>
          </w:rPr>
        </w:r>
        <w:r w:rsidR="006E0497">
          <w:rPr>
            <w:noProof/>
            <w:webHidden/>
          </w:rPr>
          <w:fldChar w:fldCharType="separate"/>
        </w:r>
        <w:r w:rsidR="006E0497">
          <w:rPr>
            <w:noProof/>
            <w:webHidden/>
          </w:rPr>
          <w:t>2</w:t>
        </w:r>
        <w:r w:rsidR="006E0497">
          <w:rPr>
            <w:noProof/>
            <w:webHidden/>
          </w:rPr>
          <w:fldChar w:fldCharType="end"/>
        </w:r>
      </w:hyperlink>
    </w:p>
    <w:p w14:paraId="393F5455" w14:textId="77777777" w:rsidR="006E0497" w:rsidRDefault="000F67E7">
      <w:pPr>
        <w:pStyle w:val="TOC1"/>
        <w:tabs>
          <w:tab w:val="right" w:leader="dot" w:pos="9016"/>
        </w:tabs>
        <w:rPr>
          <w:rFonts w:asciiTheme="minorHAnsi" w:eastAsiaTheme="minorEastAsia" w:hAnsiTheme="minorHAnsi" w:cstheme="minorBidi"/>
          <w:b w:val="0"/>
          <w:bCs w:val="0"/>
          <w:smallCaps w:val="0"/>
          <w:noProof/>
          <w:color w:val="auto"/>
          <w:sz w:val="22"/>
          <w:szCs w:val="22"/>
          <w:lang w:val="en-IN" w:eastAsia="en-IN"/>
        </w:rPr>
      </w:pPr>
      <w:hyperlink w:anchor="_Toc5113474" w:history="1">
        <w:r w:rsidR="006E0497" w:rsidRPr="00050ECA">
          <w:rPr>
            <w:rStyle w:val="Hyperlink"/>
            <w:noProof/>
          </w:rPr>
          <w:t>Table of Contents</w:t>
        </w:r>
        <w:r w:rsidR="006E0497">
          <w:rPr>
            <w:noProof/>
            <w:webHidden/>
          </w:rPr>
          <w:tab/>
        </w:r>
        <w:r w:rsidR="006E0497">
          <w:rPr>
            <w:noProof/>
            <w:webHidden/>
          </w:rPr>
          <w:fldChar w:fldCharType="begin"/>
        </w:r>
        <w:r w:rsidR="006E0497">
          <w:rPr>
            <w:noProof/>
            <w:webHidden/>
          </w:rPr>
          <w:instrText xml:space="preserve"> PAGEREF _Toc5113474 \h </w:instrText>
        </w:r>
        <w:r w:rsidR="006E0497">
          <w:rPr>
            <w:noProof/>
            <w:webHidden/>
          </w:rPr>
        </w:r>
        <w:r w:rsidR="006E0497">
          <w:rPr>
            <w:noProof/>
            <w:webHidden/>
          </w:rPr>
          <w:fldChar w:fldCharType="separate"/>
        </w:r>
        <w:r w:rsidR="006E0497">
          <w:rPr>
            <w:noProof/>
            <w:webHidden/>
          </w:rPr>
          <w:t>4</w:t>
        </w:r>
        <w:r w:rsidR="006E0497">
          <w:rPr>
            <w:noProof/>
            <w:webHidden/>
          </w:rPr>
          <w:fldChar w:fldCharType="end"/>
        </w:r>
      </w:hyperlink>
    </w:p>
    <w:p w14:paraId="4D931ED7" w14:textId="77777777" w:rsidR="006E0497" w:rsidRDefault="000F67E7">
      <w:pPr>
        <w:pStyle w:val="TOC1"/>
        <w:tabs>
          <w:tab w:val="left" w:pos="480"/>
          <w:tab w:val="right" w:leader="dot" w:pos="9016"/>
        </w:tabs>
        <w:rPr>
          <w:rFonts w:asciiTheme="minorHAnsi" w:eastAsiaTheme="minorEastAsia" w:hAnsiTheme="minorHAnsi" w:cstheme="minorBidi"/>
          <w:b w:val="0"/>
          <w:bCs w:val="0"/>
          <w:smallCaps w:val="0"/>
          <w:noProof/>
          <w:color w:val="auto"/>
          <w:sz w:val="22"/>
          <w:szCs w:val="22"/>
          <w:lang w:val="en-IN" w:eastAsia="en-IN"/>
        </w:rPr>
      </w:pPr>
      <w:hyperlink w:anchor="_Toc5113475" w:history="1">
        <w:r w:rsidR="006E0497" w:rsidRPr="00050ECA">
          <w:rPr>
            <w:rStyle w:val="Hyperlink"/>
            <w:noProof/>
          </w:rPr>
          <w:t>1.</w:t>
        </w:r>
        <w:r w:rsidR="006E0497">
          <w:rPr>
            <w:rFonts w:asciiTheme="minorHAnsi" w:eastAsiaTheme="minorEastAsia" w:hAnsiTheme="minorHAnsi" w:cstheme="minorBidi"/>
            <w:b w:val="0"/>
            <w:bCs w:val="0"/>
            <w:smallCaps w:val="0"/>
            <w:noProof/>
            <w:color w:val="auto"/>
            <w:sz w:val="22"/>
            <w:szCs w:val="22"/>
            <w:lang w:val="en-IN" w:eastAsia="en-IN"/>
          </w:rPr>
          <w:tab/>
        </w:r>
        <w:r w:rsidR="006E0497" w:rsidRPr="00050ECA">
          <w:rPr>
            <w:rStyle w:val="Hyperlink"/>
            <w:noProof/>
          </w:rPr>
          <w:t>Document Information</w:t>
        </w:r>
        <w:r w:rsidR="006E0497">
          <w:rPr>
            <w:noProof/>
            <w:webHidden/>
          </w:rPr>
          <w:tab/>
        </w:r>
        <w:r w:rsidR="006E0497">
          <w:rPr>
            <w:noProof/>
            <w:webHidden/>
          </w:rPr>
          <w:fldChar w:fldCharType="begin"/>
        </w:r>
        <w:r w:rsidR="006E0497">
          <w:rPr>
            <w:noProof/>
            <w:webHidden/>
          </w:rPr>
          <w:instrText xml:space="preserve"> PAGEREF _Toc5113475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2012EF68"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76" w:history="1">
        <w:r w:rsidR="006E0497" w:rsidRPr="00050ECA">
          <w:rPr>
            <w:rStyle w:val="Hyperlink"/>
            <w:noProof/>
          </w:rPr>
          <w:t>1.1</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Context and Perspective</w:t>
        </w:r>
        <w:r w:rsidR="006E0497">
          <w:rPr>
            <w:noProof/>
            <w:webHidden/>
          </w:rPr>
          <w:tab/>
        </w:r>
        <w:r w:rsidR="006E0497">
          <w:rPr>
            <w:noProof/>
            <w:webHidden/>
          </w:rPr>
          <w:fldChar w:fldCharType="begin"/>
        </w:r>
        <w:r w:rsidR="006E0497">
          <w:rPr>
            <w:noProof/>
            <w:webHidden/>
          </w:rPr>
          <w:instrText xml:space="preserve"> PAGEREF _Toc5113476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11771F55"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77" w:history="1">
        <w:r w:rsidR="006E0497" w:rsidRPr="00050ECA">
          <w:rPr>
            <w:rStyle w:val="Hyperlink"/>
            <w:noProof/>
          </w:rPr>
          <w:t>1.2</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Document Scope</w:t>
        </w:r>
        <w:r w:rsidR="006E0497">
          <w:rPr>
            <w:noProof/>
            <w:webHidden/>
          </w:rPr>
          <w:tab/>
        </w:r>
        <w:r w:rsidR="006E0497">
          <w:rPr>
            <w:noProof/>
            <w:webHidden/>
          </w:rPr>
          <w:fldChar w:fldCharType="begin"/>
        </w:r>
        <w:r w:rsidR="006E0497">
          <w:rPr>
            <w:noProof/>
            <w:webHidden/>
          </w:rPr>
          <w:instrText xml:space="preserve"> PAGEREF _Toc5113477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21F9BC59"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78" w:history="1">
        <w:r w:rsidR="006E0497" w:rsidRPr="00050ECA">
          <w:rPr>
            <w:rStyle w:val="Hyperlink"/>
            <w:noProof/>
          </w:rPr>
          <w:t>1.3</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Requirement Reference</w:t>
        </w:r>
        <w:r w:rsidR="006E0497">
          <w:rPr>
            <w:noProof/>
            <w:webHidden/>
          </w:rPr>
          <w:tab/>
        </w:r>
        <w:r w:rsidR="006E0497">
          <w:rPr>
            <w:noProof/>
            <w:webHidden/>
          </w:rPr>
          <w:fldChar w:fldCharType="begin"/>
        </w:r>
        <w:r w:rsidR="006E0497">
          <w:rPr>
            <w:noProof/>
            <w:webHidden/>
          </w:rPr>
          <w:instrText xml:space="preserve"> PAGEREF _Toc5113478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04BB6C37"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79" w:history="1">
        <w:r w:rsidR="006E0497" w:rsidRPr="00050ECA">
          <w:rPr>
            <w:rStyle w:val="Hyperlink"/>
            <w:noProof/>
          </w:rPr>
          <w:t>1.4</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Acronyms, Abbreviations and Conventions</w:t>
        </w:r>
        <w:r w:rsidR="006E0497">
          <w:rPr>
            <w:noProof/>
            <w:webHidden/>
          </w:rPr>
          <w:tab/>
        </w:r>
        <w:r w:rsidR="006E0497">
          <w:rPr>
            <w:noProof/>
            <w:webHidden/>
          </w:rPr>
          <w:fldChar w:fldCharType="begin"/>
        </w:r>
        <w:r w:rsidR="006E0497">
          <w:rPr>
            <w:noProof/>
            <w:webHidden/>
          </w:rPr>
          <w:instrText xml:space="preserve"> PAGEREF _Toc5113479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25333134"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80" w:history="1">
        <w:r w:rsidR="006E0497" w:rsidRPr="00050ECA">
          <w:rPr>
            <w:rStyle w:val="Hyperlink"/>
            <w:noProof/>
          </w:rPr>
          <w:t>1.4.1</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Acronyms &amp; Abbreviations</w:t>
        </w:r>
        <w:r w:rsidR="006E0497">
          <w:rPr>
            <w:noProof/>
            <w:webHidden/>
          </w:rPr>
          <w:tab/>
        </w:r>
        <w:r w:rsidR="006E0497">
          <w:rPr>
            <w:noProof/>
            <w:webHidden/>
          </w:rPr>
          <w:fldChar w:fldCharType="begin"/>
        </w:r>
        <w:r w:rsidR="006E0497">
          <w:rPr>
            <w:noProof/>
            <w:webHidden/>
          </w:rPr>
          <w:instrText xml:space="preserve"> PAGEREF _Toc5113480 \h </w:instrText>
        </w:r>
        <w:r w:rsidR="006E0497">
          <w:rPr>
            <w:noProof/>
            <w:webHidden/>
          </w:rPr>
        </w:r>
        <w:r w:rsidR="006E0497">
          <w:rPr>
            <w:noProof/>
            <w:webHidden/>
          </w:rPr>
          <w:fldChar w:fldCharType="separate"/>
        </w:r>
        <w:r w:rsidR="006E0497">
          <w:rPr>
            <w:noProof/>
            <w:webHidden/>
          </w:rPr>
          <w:t>6</w:t>
        </w:r>
        <w:r w:rsidR="006E0497">
          <w:rPr>
            <w:noProof/>
            <w:webHidden/>
          </w:rPr>
          <w:fldChar w:fldCharType="end"/>
        </w:r>
      </w:hyperlink>
    </w:p>
    <w:p w14:paraId="37F36CB6"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81" w:history="1">
        <w:r w:rsidR="006E0497" w:rsidRPr="00050ECA">
          <w:rPr>
            <w:rStyle w:val="Hyperlink"/>
            <w:noProof/>
          </w:rPr>
          <w:t>1.4.2</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Conventions</w:t>
        </w:r>
        <w:r w:rsidR="006E0497">
          <w:rPr>
            <w:noProof/>
            <w:webHidden/>
          </w:rPr>
          <w:tab/>
        </w:r>
        <w:r w:rsidR="006E0497">
          <w:rPr>
            <w:noProof/>
            <w:webHidden/>
          </w:rPr>
          <w:fldChar w:fldCharType="begin"/>
        </w:r>
        <w:r w:rsidR="006E0497">
          <w:rPr>
            <w:noProof/>
            <w:webHidden/>
          </w:rPr>
          <w:instrText xml:space="preserve"> PAGEREF _Toc5113481 \h </w:instrText>
        </w:r>
        <w:r w:rsidR="006E0497">
          <w:rPr>
            <w:noProof/>
            <w:webHidden/>
          </w:rPr>
        </w:r>
        <w:r w:rsidR="006E0497">
          <w:rPr>
            <w:noProof/>
            <w:webHidden/>
          </w:rPr>
          <w:fldChar w:fldCharType="separate"/>
        </w:r>
        <w:r w:rsidR="006E0497">
          <w:rPr>
            <w:noProof/>
            <w:webHidden/>
          </w:rPr>
          <w:t>7</w:t>
        </w:r>
        <w:r w:rsidR="006E0497">
          <w:rPr>
            <w:noProof/>
            <w:webHidden/>
          </w:rPr>
          <w:fldChar w:fldCharType="end"/>
        </w:r>
      </w:hyperlink>
    </w:p>
    <w:p w14:paraId="109E4D46"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82" w:history="1">
        <w:r w:rsidR="006E0497" w:rsidRPr="00050ECA">
          <w:rPr>
            <w:rStyle w:val="Hyperlink"/>
            <w:noProof/>
          </w:rPr>
          <w:t>1.5</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Intended Audience</w:t>
        </w:r>
        <w:r w:rsidR="006E0497">
          <w:rPr>
            <w:noProof/>
            <w:webHidden/>
          </w:rPr>
          <w:tab/>
        </w:r>
        <w:r w:rsidR="006E0497">
          <w:rPr>
            <w:noProof/>
            <w:webHidden/>
          </w:rPr>
          <w:fldChar w:fldCharType="begin"/>
        </w:r>
        <w:r w:rsidR="006E0497">
          <w:rPr>
            <w:noProof/>
            <w:webHidden/>
          </w:rPr>
          <w:instrText xml:space="preserve"> PAGEREF _Toc5113482 \h </w:instrText>
        </w:r>
        <w:r w:rsidR="006E0497">
          <w:rPr>
            <w:noProof/>
            <w:webHidden/>
          </w:rPr>
        </w:r>
        <w:r w:rsidR="006E0497">
          <w:rPr>
            <w:noProof/>
            <w:webHidden/>
          </w:rPr>
          <w:fldChar w:fldCharType="separate"/>
        </w:r>
        <w:r w:rsidR="006E0497">
          <w:rPr>
            <w:noProof/>
            <w:webHidden/>
          </w:rPr>
          <w:t>7</w:t>
        </w:r>
        <w:r w:rsidR="006E0497">
          <w:rPr>
            <w:noProof/>
            <w:webHidden/>
          </w:rPr>
          <w:fldChar w:fldCharType="end"/>
        </w:r>
      </w:hyperlink>
    </w:p>
    <w:p w14:paraId="24073107"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83" w:history="1">
        <w:r w:rsidR="006E0497" w:rsidRPr="00050ECA">
          <w:rPr>
            <w:rStyle w:val="Hyperlink"/>
            <w:noProof/>
          </w:rPr>
          <w:t>1.6</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Limits of the Document</w:t>
        </w:r>
        <w:r w:rsidR="006E0497">
          <w:rPr>
            <w:noProof/>
            <w:webHidden/>
          </w:rPr>
          <w:tab/>
        </w:r>
        <w:r w:rsidR="006E0497">
          <w:rPr>
            <w:noProof/>
            <w:webHidden/>
          </w:rPr>
          <w:fldChar w:fldCharType="begin"/>
        </w:r>
        <w:r w:rsidR="006E0497">
          <w:rPr>
            <w:noProof/>
            <w:webHidden/>
          </w:rPr>
          <w:instrText xml:space="preserve"> PAGEREF _Toc5113483 \h </w:instrText>
        </w:r>
        <w:r w:rsidR="006E0497">
          <w:rPr>
            <w:noProof/>
            <w:webHidden/>
          </w:rPr>
        </w:r>
        <w:r w:rsidR="006E0497">
          <w:rPr>
            <w:noProof/>
            <w:webHidden/>
          </w:rPr>
          <w:fldChar w:fldCharType="separate"/>
        </w:r>
        <w:r w:rsidR="006E0497">
          <w:rPr>
            <w:noProof/>
            <w:webHidden/>
          </w:rPr>
          <w:t>7</w:t>
        </w:r>
        <w:r w:rsidR="006E0497">
          <w:rPr>
            <w:noProof/>
            <w:webHidden/>
          </w:rPr>
          <w:fldChar w:fldCharType="end"/>
        </w:r>
      </w:hyperlink>
    </w:p>
    <w:p w14:paraId="42F08EAB" w14:textId="77777777" w:rsidR="006E0497" w:rsidRDefault="000F67E7">
      <w:pPr>
        <w:pStyle w:val="TOC1"/>
        <w:tabs>
          <w:tab w:val="left" w:pos="480"/>
          <w:tab w:val="right" w:leader="dot" w:pos="9016"/>
        </w:tabs>
        <w:rPr>
          <w:rFonts w:asciiTheme="minorHAnsi" w:eastAsiaTheme="minorEastAsia" w:hAnsiTheme="minorHAnsi" w:cstheme="minorBidi"/>
          <w:b w:val="0"/>
          <w:bCs w:val="0"/>
          <w:smallCaps w:val="0"/>
          <w:noProof/>
          <w:color w:val="auto"/>
          <w:sz w:val="22"/>
          <w:szCs w:val="22"/>
          <w:lang w:val="en-IN" w:eastAsia="en-IN"/>
        </w:rPr>
      </w:pPr>
      <w:hyperlink w:anchor="_Toc5113484" w:history="1">
        <w:r w:rsidR="006E0497" w:rsidRPr="00050ECA">
          <w:rPr>
            <w:rStyle w:val="Hyperlink"/>
            <w:noProof/>
          </w:rPr>
          <w:t>2.</w:t>
        </w:r>
        <w:r w:rsidR="006E0497">
          <w:rPr>
            <w:rFonts w:asciiTheme="minorHAnsi" w:eastAsiaTheme="minorEastAsia" w:hAnsiTheme="minorHAnsi" w:cstheme="minorBidi"/>
            <w:b w:val="0"/>
            <w:bCs w:val="0"/>
            <w:smallCaps w:val="0"/>
            <w:noProof/>
            <w:color w:val="auto"/>
            <w:sz w:val="22"/>
            <w:szCs w:val="22"/>
            <w:lang w:val="en-IN" w:eastAsia="en-IN"/>
          </w:rPr>
          <w:tab/>
        </w:r>
        <w:r w:rsidR="006E0497" w:rsidRPr="00050ECA">
          <w:rPr>
            <w:rStyle w:val="Hyperlink"/>
            <w:noProof/>
          </w:rPr>
          <w:t>HPS switch integration</w:t>
        </w:r>
        <w:r w:rsidR="006E0497">
          <w:rPr>
            <w:noProof/>
            <w:webHidden/>
          </w:rPr>
          <w:tab/>
        </w:r>
        <w:r w:rsidR="006E0497">
          <w:rPr>
            <w:noProof/>
            <w:webHidden/>
          </w:rPr>
          <w:fldChar w:fldCharType="begin"/>
        </w:r>
        <w:r w:rsidR="006E0497">
          <w:rPr>
            <w:noProof/>
            <w:webHidden/>
          </w:rPr>
          <w:instrText xml:space="preserve"> PAGEREF _Toc5113484 \h </w:instrText>
        </w:r>
        <w:r w:rsidR="006E0497">
          <w:rPr>
            <w:noProof/>
            <w:webHidden/>
          </w:rPr>
        </w:r>
        <w:r w:rsidR="006E0497">
          <w:rPr>
            <w:noProof/>
            <w:webHidden/>
          </w:rPr>
          <w:fldChar w:fldCharType="separate"/>
        </w:r>
        <w:r w:rsidR="006E0497">
          <w:rPr>
            <w:noProof/>
            <w:webHidden/>
          </w:rPr>
          <w:t>8</w:t>
        </w:r>
        <w:r w:rsidR="006E0497">
          <w:rPr>
            <w:noProof/>
            <w:webHidden/>
          </w:rPr>
          <w:fldChar w:fldCharType="end"/>
        </w:r>
      </w:hyperlink>
    </w:p>
    <w:p w14:paraId="219E07A5"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85" w:history="1">
        <w:r w:rsidR="006E0497" w:rsidRPr="00050ECA">
          <w:rPr>
            <w:rStyle w:val="Hyperlink"/>
            <w:noProof/>
            <w:highlight w:val="white"/>
          </w:rPr>
          <w:t>2.1</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shd w:val="clear" w:color="auto" w:fill="FFFFFF"/>
          </w:rPr>
          <w:t>Requirement</w:t>
        </w:r>
        <w:r w:rsidR="006E0497">
          <w:rPr>
            <w:noProof/>
            <w:webHidden/>
          </w:rPr>
          <w:tab/>
        </w:r>
        <w:r w:rsidR="006E0497">
          <w:rPr>
            <w:noProof/>
            <w:webHidden/>
          </w:rPr>
          <w:fldChar w:fldCharType="begin"/>
        </w:r>
        <w:r w:rsidR="006E0497">
          <w:rPr>
            <w:noProof/>
            <w:webHidden/>
          </w:rPr>
          <w:instrText xml:space="preserve"> PAGEREF _Toc5113485 \h </w:instrText>
        </w:r>
        <w:r w:rsidR="006E0497">
          <w:rPr>
            <w:noProof/>
            <w:webHidden/>
          </w:rPr>
        </w:r>
        <w:r w:rsidR="006E0497">
          <w:rPr>
            <w:noProof/>
            <w:webHidden/>
          </w:rPr>
          <w:fldChar w:fldCharType="separate"/>
        </w:r>
        <w:r w:rsidR="006E0497">
          <w:rPr>
            <w:noProof/>
            <w:webHidden/>
          </w:rPr>
          <w:t>8</w:t>
        </w:r>
        <w:r w:rsidR="006E0497">
          <w:rPr>
            <w:noProof/>
            <w:webHidden/>
          </w:rPr>
          <w:fldChar w:fldCharType="end"/>
        </w:r>
      </w:hyperlink>
    </w:p>
    <w:p w14:paraId="46981065"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86" w:history="1">
        <w:r w:rsidR="006E0497" w:rsidRPr="00050ECA">
          <w:rPr>
            <w:rStyle w:val="Hyperlink"/>
            <w:noProof/>
          </w:rPr>
          <w:t>2.2</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Proposed Solution</w:t>
        </w:r>
        <w:r w:rsidR="006E0497">
          <w:rPr>
            <w:noProof/>
            <w:webHidden/>
          </w:rPr>
          <w:tab/>
        </w:r>
        <w:r w:rsidR="006E0497">
          <w:rPr>
            <w:noProof/>
            <w:webHidden/>
          </w:rPr>
          <w:fldChar w:fldCharType="begin"/>
        </w:r>
        <w:r w:rsidR="006E0497">
          <w:rPr>
            <w:noProof/>
            <w:webHidden/>
          </w:rPr>
          <w:instrText xml:space="preserve"> PAGEREF _Toc5113486 \h </w:instrText>
        </w:r>
        <w:r w:rsidR="006E0497">
          <w:rPr>
            <w:noProof/>
            <w:webHidden/>
          </w:rPr>
        </w:r>
        <w:r w:rsidR="006E0497">
          <w:rPr>
            <w:noProof/>
            <w:webHidden/>
          </w:rPr>
          <w:fldChar w:fldCharType="separate"/>
        </w:r>
        <w:r w:rsidR="006E0497">
          <w:rPr>
            <w:noProof/>
            <w:webHidden/>
          </w:rPr>
          <w:t>8</w:t>
        </w:r>
        <w:r w:rsidR="006E0497">
          <w:rPr>
            <w:noProof/>
            <w:webHidden/>
          </w:rPr>
          <w:fldChar w:fldCharType="end"/>
        </w:r>
      </w:hyperlink>
    </w:p>
    <w:p w14:paraId="52B9C928"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87" w:history="1">
        <w:r w:rsidR="006E0497" w:rsidRPr="00050ECA">
          <w:rPr>
            <w:rStyle w:val="Hyperlink"/>
            <w:noProof/>
          </w:rPr>
          <w:t>2.2.1</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User registration (System Admin, Channel User and Customer)</w:t>
        </w:r>
        <w:r w:rsidR="006E0497">
          <w:rPr>
            <w:noProof/>
            <w:webHidden/>
          </w:rPr>
          <w:tab/>
        </w:r>
        <w:r w:rsidR="006E0497">
          <w:rPr>
            <w:noProof/>
            <w:webHidden/>
          </w:rPr>
          <w:fldChar w:fldCharType="begin"/>
        </w:r>
        <w:r w:rsidR="006E0497">
          <w:rPr>
            <w:noProof/>
            <w:webHidden/>
          </w:rPr>
          <w:instrText xml:space="preserve"> PAGEREF _Toc5113487 \h </w:instrText>
        </w:r>
        <w:r w:rsidR="006E0497">
          <w:rPr>
            <w:noProof/>
            <w:webHidden/>
          </w:rPr>
        </w:r>
        <w:r w:rsidR="006E0497">
          <w:rPr>
            <w:noProof/>
            <w:webHidden/>
          </w:rPr>
          <w:fldChar w:fldCharType="separate"/>
        </w:r>
        <w:r w:rsidR="006E0497">
          <w:rPr>
            <w:noProof/>
            <w:webHidden/>
          </w:rPr>
          <w:t>8</w:t>
        </w:r>
        <w:r w:rsidR="006E0497">
          <w:rPr>
            <w:noProof/>
            <w:webHidden/>
          </w:rPr>
          <w:fldChar w:fldCharType="end"/>
        </w:r>
      </w:hyperlink>
    </w:p>
    <w:p w14:paraId="3C66F4E6"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88" w:history="1">
        <w:r w:rsidR="006E0497" w:rsidRPr="00050ECA">
          <w:rPr>
            <w:rStyle w:val="Hyperlink"/>
            <w:noProof/>
          </w:rPr>
          <w:t>2.2.2</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Enrollment for Interoperability</w:t>
        </w:r>
        <w:r w:rsidR="006E0497">
          <w:rPr>
            <w:noProof/>
            <w:webHidden/>
          </w:rPr>
          <w:tab/>
        </w:r>
        <w:r w:rsidR="006E0497">
          <w:rPr>
            <w:noProof/>
            <w:webHidden/>
          </w:rPr>
          <w:fldChar w:fldCharType="begin"/>
        </w:r>
        <w:r w:rsidR="006E0497">
          <w:rPr>
            <w:noProof/>
            <w:webHidden/>
          </w:rPr>
          <w:instrText xml:space="preserve"> PAGEREF _Toc5113488 \h </w:instrText>
        </w:r>
        <w:r w:rsidR="006E0497">
          <w:rPr>
            <w:noProof/>
            <w:webHidden/>
          </w:rPr>
        </w:r>
        <w:r w:rsidR="006E0497">
          <w:rPr>
            <w:noProof/>
            <w:webHidden/>
          </w:rPr>
          <w:fldChar w:fldCharType="separate"/>
        </w:r>
        <w:r w:rsidR="006E0497">
          <w:rPr>
            <w:noProof/>
            <w:webHidden/>
          </w:rPr>
          <w:t>10</w:t>
        </w:r>
        <w:r w:rsidR="006E0497">
          <w:rPr>
            <w:noProof/>
            <w:webHidden/>
          </w:rPr>
          <w:fldChar w:fldCharType="end"/>
        </w:r>
      </w:hyperlink>
    </w:p>
    <w:p w14:paraId="54CDEE93"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89" w:history="1">
        <w:r w:rsidR="006E0497" w:rsidRPr="00050ECA">
          <w:rPr>
            <w:rStyle w:val="Hyperlink"/>
            <w:noProof/>
          </w:rPr>
          <w:t>2.2.3</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Change default wallet</w:t>
        </w:r>
        <w:r w:rsidR="006E0497">
          <w:rPr>
            <w:noProof/>
            <w:webHidden/>
          </w:rPr>
          <w:tab/>
        </w:r>
        <w:r w:rsidR="006E0497">
          <w:rPr>
            <w:noProof/>
            <w:webHidden/>
          </w:rPr>
          <w:fldChar w:fldCharType="begin"/>
        </w:r>
        <w:r w:rsidR="006E0497">
          <w:rPr>
            <w:noProof/>
            <w:webHidden/>
          </w:rPr>
          <w:instrText xml:space="preserve"> PAGEREF _Toc5113489 \h </w:instrText>
        </w:r>
        <w:r w:rsidR="006E0497">
          <w:rPr>
            <w:noProof/>
            <w:webHidden/>
          </w:rPr>
        </w:r>
        <w:r w:rsidR="006E0497">
          <w:rPr>
            <w:noProof/>
            <w:webHidden/>
          </w:rPr>
          <w:fldChar w:fldCharType="separate"/>
        </w:r>
        <w:r w:rsidR="006E0497">
          <w:rPr>
            <w:noProof/>
            <w:webHidden/>
          </w:rPr>
          <w:t>12</w:t>
        </w:r>
        <w:r w:rsidR="006E0497">
          <w:rPr>
            <w:noProof/>
            <w:webHidden/>
          </w:rPr>
          <w:fldChar w:fldCharType="end"/>
        </w:r>
      </w:hyperlink>
    </w:p>
    <w:p w14:paraId="7B466121"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0" w:history="1">
        <w:r w:rsidR="006E0497" w:rsidRPr="00050ECA">
          <w:rPr>
            <w:rStyle w:val="Hyperlink"/>
            <w:noProof/>
          </w:rPr>
          <w:t>2.2.4</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Deregister default wallet</w:t>
        </w:r>
        <w:r w:rsidR="006E0497">
          <w:rPr>
            <w:noProof/>
            <w:webHidden/>
          </w:rPr>
          <w:tab/>
        </w:r>
        <w:r w:rsidR="006E0497">
          <w:rPr>
            <w:noProof/>
            <w:webHidden/>
          </w:rPr>
          <w:fldChar w:fldCharType="begin"/>
        </w:r>
        <w:r w:rsidR="006E0497">
          <w:rPr>
            <w:noProof/>
            <w:webHidden/>
          </w:rPr>
          <w:instrText xml:space="preserve"> PAGEREF _Toc5113490 \h </w:instrText>
        </w:r>
        <w:r w:rsidR="006E0497">
          <w:rPr>
            <w:noProof/>
            <w:webHidden/>
          </w:rPr>
        </w:r>
        <w:r w:rsidR="006E0497">
          <w:rPr>
            <w:noProof/>
            <w:webHidden/>
          </w:rPr>
          <w:fldChar w:fldCharType="separate"/>
        </w:r>
        <w:r w:rsidR="006E0497">
          <w:rPr>
            <w:noProof/>
            <w:webHidden/>
          </w:rPr>
          <w:t>13</w:t>
        </w:r>
        <w:r w:rsidR="006E0497">
          <w:rPr>
            <w:noProof/>
            <w:webHidden/>
          </w:rPr>
          <w:fldChar w:fldCharType="end"/>
        </w:r>
      </w:hyperlink>
    </w:p>
    <w:p w14:paraId="56092620"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1" w:history="1">
        <w:r w:rsidR="006E0497" w:rsidRPr="00050ECA">
          <w:rPr>
            <w:rStyle w:val="Hyperlink"/>
            <w:noProof/>
          </w:rPr>
          <w:t>2.2.5</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HPS Pool wallet management</w:t>
        </w:r>
        <w:r w:rsidR="006E0497">
          <w:rPr>
            <w:noProof/>
            <w:webHidden/>
          </w:rPr>
          <w:tab/>
        </w:r>
        <w:r w:rsidR="006E0497">
          <w:rPr>
            <w:noProof/>
            <w:webHidden/>
          </w:rPr>
          <w:fldChar w:fldCharType="begin"/>
        </w:r>
        <w:r w:rsidR="006E0497">
          <w:rPr>
            <w:noProof/>
            <w:webHidden/>
          </w:rPr>
          <w:instrText xml:space="preserve"> PAGEREF _Toc5113491 \h </w:instrText>
        </w:r>
        <w:r w:rsidR="006E0497">
          <w:rPr>
            <w:noProof/>
            <w:webHidden/>
          </w:rPr>
        </w:r>
        <w:r w:rsidR="006E0497">
          <w:rPr>
            <w:noProof/>
            <w:webHidden/>
          </w:rPr>
          <w:fldChar w:fldCharType="separate"/>
        </w:r>
        <w:r w:rsidR="006E0497">
          <w:rPr>
            <w:noProof/>
            <w:webHidden/>
          </w:rPr>
          <w:t>15</w:t>
        </w:r>
        <w:r w:rsidR="006E0497">
          <w:rPr>
            <w:noProof/>
            <w:webHidden/>
          </w:rPr>
          <w:fldChar w:fldCharType="end"/>
        </w:r>
      </w:hyperlink>
    </w:p>
    <w:p w14:paraId="38086C46"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2" w:history="1">
        <w:r w:rsidR="006E0497" w:rsidRPr="00050ECA">
          <w:rPr>
            <w:rStyle w:val="Hyperlink"/>
            <w:noProof/>
          </w:rPr>
          <w:t>2.2.6</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Money Transfer (P2P)</w:t>
        </w:r>
        <w:r w:rsidR="006E0497">
          <w:rPr>
            <w:noProof/>
            <w:webHidden/>
          </w:rPr>
          <w:tab/>
        </w:r>
        <w:r w:rsidR="006E0497">
          <w:rPr>
            <w:noProof/>
            <w:webHidden/>
          </w:rPr>
          <w:fldChar w:fldCharType="begin"/>
        </w:r>
        <w:r w:rsidR="006E0497">
          <w:rPr>
            <w:noProof/>
            <w:webHidden/>
          </w:rPr>
          <w:instrText xml:space="preserve"> PAGEREF _Toc5113492 \h </w:instrText>
        </w:r>
        <w:r w:rsidR="006E0497">
          <w:rPr>
            <w:noProof/>
            <w:webHidden/>
          </w:rPr>
        </w:r>
        <w:r w:rsidR="006E0497">
          <w:rPr>
            <w:noProof/>
            <w:webHidden/>
          </w:rPr>
          <w:fldChar w:fldCharType="separate"/>
        </w:r>
        <w:r w:rsidR="006E0497">
          <w:rPr>
            <w:noProof/>
            <w:webHidden/>
          </w:rPr>
          <w:t>15</w:t>
        </w:r>
        <w:r w:rsidR="006E0497">
          <w:rPr>
            <w:noProof/>
            <w:webHidden/>
          </w:rPr>
          <w:fldChar w:fldCharType="end"/>
        </w:r>
      </w:hyperlink>
    </w:p>
    <w:p w14:paraId="362E7A52"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3" w:history="1">
        <w:r w:rsidR="006E0497" w:rsidRPr="00050ECA">
          <w:rPr>
            <w:rStyle w:val="Hyperlink"/>
            <w:noProof/>
          </w:rPr>
          <w:t>2.2.7</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Merchant payment- Push (initiated by customer- one step)</w:t>
        </w:r>
        <w:r w:rsidR="006E0497">
          <w:rPr>
            <w:noProof/>
            <w:webHidden/>
          </w:rPr>
          <w:tab/>
        </w:r>
        <w:r w:rsidR="006E0497">
          <w:rPr>
            <w:noProof/>
            <w:webHidden/>
          </w:rPr>
          <w:fldChar w:fldCharType="begin"/>
        </w:r>
        <w:r w:rsidR="006E0497">
          <w:rPr>
            <w:noProof/>
            <w:webHidden/>
          </w:rPr>
          <w:instrText xml:space="preserve"> PAGEREF _Toc5113493 \h </w:instrText>
        </w:r>
        <w:r w:rsidR="006E0497">
          <w:rPr>
            <w:noProof/>
            <w:webHidden/>
          </w:rPr>
        </w:r>
        <w:r w:rsidR="006E0497">
          <w:rPr>
            <w:noProof/>
            <w:webHidden/>
          </w:rPr>
          <w:fldChar w:fldCharType="separate"/>
        </w:r>
        <w:r w:rsidR="006E0497">
          <w:rPr>
            <w:noProof/>
            <w:webHidden/>
          </w:rPr>
          <w:t>23</w:t>
        </w:r>
        <w:r w:rsidR="006E0497">
          <w:rPr>
            <w:noProof/>
            <w:webHidden/>
          </w:rPr>
          <w:fldChar w:fldCharType="end"/>
        </w:r>
      </w:hyperlink>
    </w:p>
    <w:p w14:paraId="30175ACE"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4" w:history="1">
        <w:r w:rsidR="006E0497" w:rsidRPr="00050ECA">
          <w:rPr>
            <w:rStyle w:val="Hyperlink"/>
            <w:noProof/>
          </w:rPr>
          <w:t>2.2.8</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Merchant payment- Pull (initiated by Merchant- two step)</w:t>
        </w:r>
        <w:r w:rsidR="006E0497">
          <w:rPr>
            <w:noProof/>
            <w:webHidden/>
          </w:rPr>
          <w:tab/>
        </w:r>
        <w:r w:rsidR="006E0497">
          <w:rPr>
            <w:noProof/>
            <w:webHidden/>
          </w:rPr>
          <w:fldChar w:fldCharType="begin"/>
        </w:r>
        <w:r w:rsidR="006E0497">
          <w:rPr>
            <w:noProof/>
            <w:webHidden/>
          </w:rPr>
          <w:instrText xml:space="preserve"> PAGEREF _Toc5113494 \h </w:instrText>
        </w:r>
        <w:r w:rsidR="006E0497">
          <w:rPr>
            <w:noProof/>
            <w:webHidden/>
          </w:rPr>
        </w:r>
        <w:r w:rsidR="006E0497">
          <w:rPr>
            <w:noProof/>
            <w:webHidden/>
          </w:rPr>
          <w:fldChar w:fldCharType="separate"/>
        </w:r>
        <w:r w:rsidR="006E0497">
          <w:rPr>
            <w:noProof/>
            <w:webHidden/>
          </w:rPr>
          <w:t>26</w:t>
        </w:r>
        <w:r w:rsidR="006E0497">
          <w:rPr>
            <w:noProof/>
            <w:webHidden/>
          </w:rPr>
          <w:fldChar w:fldCharType="end"/>
        </w:r>
      </w:hyperlink>
    </w:p>
    <w:p w14:paraId="0B036176" w14:textId="77777777" w:rsidR="006E0497" w:rsidRDefault="000F67E7">
      <w:pPr>
        <w:pStyle w:val="TOC3"/>
        <w:tabs>
          <w:tab w:val="left" w:pos="960"/>
          <w:tab w:val="right" w:leader="dot" w:pos="9016"/>
        </w:tabs>
        <w:rPr>
          <w:rFonts w:asciiTheme="minorHAnsi" w:eastAsiaTheme="minorEastAsia" w:hAnsiTheme="minorHAnsi" w:cstheme="minorBidi"/>
          <w:noProof/>
          <w:color w:val="auto"/>
          <w:szCs w:val="22"/>
          <w:lang w:val="en-IN" w:eastAsia="en-IN"/>
        </w:rPr>
      </w:pPr>
      <w:hyperlink w:anchor="_Toc5113495" w:history="1">
        <w:r w:rsidR="006E0497" w:rsidRPr="00050ECA">
          <w:rPr>
            <w:rStyle w:val="Hyperlink"/>
            <w:noProof/>
          </w:rPr>
          <w:t>2.2.9</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Transaction correction management</w:t>
        </w:r>
        <w:r w:rsidR="006E0497">
          <w:rPr>
            <w:noProof/>
            <w:webHidden/>
          </w:rPr>
          <w:tab/>
        </w:r>
        <w:r w:rsidR="006E0497">
          <w:rPr>
            <w:noProof/>
            <w:webHidden/>
          </w:rPr>
          <w:fldChar w:fldCharType="begin"/>
        </w:r>
        <w:r w:rsidR="006E0497">
          <w:rPr>
            <w:noProof/>
            <w:webHidden/>
          </w:rPr>
          <w:instrText xml:space="preserve"> PAGEREF _Toc5113495 \h </w:instrText>
        </w:r>
        <w:r w:rsidR="006E0497">
          <w:rPr>
            <w:noProof/>
            <w:webHidden/>
          </w:rPr>
        </w:r>
        <w:r w:rsidR="006E0497">
          <w:rPr>
            <w:noProof/>
            <w:webHidden/>
          </w:rPr>
          <w:fldChar w:fldCharType="separate"/>
        </w:r>
        <w:r w:rsidR="006E0497">
          <w:rPr>
            <w:noProof/>
            <w:webHidden/>
          </w:rPr>
          <w:t>35</w:t>
        </w:r>
        <w:r w:rsidR="006E0497">
          <w:rPr>
            <w:noProof/>
            <w:webHidden/>
          </w:rPr>
          <w:fldChar w:fldCharType="end"/>
        </w:r>
      </w:hyperlink>
    </w:p>
    <w:p w14:paraId="1BBEB06E" w14:textId="77777777" w:rsidR="006E0497" w:rsidRDefault="000F67E7">
      <w:pPr>
        <w:pStyle w:val="TOC3"/>
        <w:tabs>
          <w:tab w:val="left" w:pos="1200"/>
          <w:tab w:val="right" w:leader="dot" w:pos="9016"/>
        </w:tabs>
        <w:rPr>
          <w:rFonts w:asciiTheme="minorHAnsi" w:eastAsiaTheme="minorEastAsia" w:hAnsiTheme="minorHAnsi" w:cstheme="minorBidi"/>
          <w:noProof/>
          <w:color w:val="auto"/>
          <w:szCs w:val="22"/>
          <w:lang w:val="en-IN" w:eastAsia="en-IN"/>
        </w:rPr>
      </w:pPr>
      <w:hyperlink w:anchor="_Toc5113496" w:history="1">
        <w:r w:rsidR="006E0497" w:rsidRPr="00050ECA">
          <w:rPr>
            <w:rStyle w:val="Hyperlink"/>
            <w:noProof/>
          </w:rPr>
          <w:t>2.2.10</w:t>
        </w:r>
        <w:r w:rsidR="006E0497">
          <w:rPr>
            <w:rFonts w:asciiTheme="minorHAnsi" w:eastAsiaTheme="minorEastAsia" w:hAnsiTheme="minorHAnsi" w:cstheme="minorBidi"/>
            <w:noProof/>
            <w:color w:val="auto"/>
            <w:szCs w:val="22"/>
            <w:lang w:val="en-IN" w:eastAsia="en-IN"/>
          </w:rPr>
          <w:tab/>
        </w:r>
        <w:r w:rsidR="006E0497" w:rsidRPr="00050ECA">
          <w:rPr>
            <w:rStyle w:val="Hyperlink"/>
            <w:noProof/>
          </w:rPr>
          <w:t>Clearing, settlement and adjustment</w:t>
        </w:r>
        <w:r w:rsidR="006E0497">
          <w:rPr>
            <w:noProof/>
            <w:webHidden/>
          </w:rPr>
          <w:tab/>
        </w:r>
        <w:r w:rsidR="006E0497">
          <w:rPr>
            <w:noProof/>
            <w:webHidden/>
          </w:rPr>
          <w:fldChar w:fldCharType="begin"/>
        </w:r>
        <w:r w:rsidR="006E0497">
          <w:rPr>
            <w:noProof/>
            <w:webHidden/>
          </w:rPr>
          <w:instrText xml:space="preserve"> PAGEREF _Toc5113496 \h </w:instrText>
        </w:r>
        <w:r w:rsidR="006E0497">
          <w:rPr>
            <w:noProof/>
            <w:webHidden/>
          </w:rPr>
        </w:r>
        <w:r w:rsidR="006E0497">
          <w:rPr>
            <w:noProof/>
            <w:webHidden/>
          </w:rPr>
          <w:fldChar w:fldCharType="separate"/>
        </w:r>
        <w:r w:rsidR="006E0497">
          <w:rPr>
            <w:noProof/>
            <w:webHidden/>
          </w:rPr>
          <w:t>35</w:t>
        </w:r>
        <w:r w:rsidR="006E0497">
          <w:rPr>
            <w:noProof/>
            <w:webHidden/>
          </w:rPr>
          <w:fldChar w:fldCharType="end"/>
        </w:r>
      </w:hyperlink>
    </w:p>
    <w:p w14:paraId="7D832727"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97" w:history="1">
        <w:r w:rsidR="006E0497" w:rsidRPr="00050ECA">
          <w:rPr>
            <w:rStyle w:val="Hyperlink"/>
            <w:noProof/>
          </w:rPr>
          <w:t>2.3</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Important Notes &amp; Assumptions</w:t>
        </w:r>
        <w:r w:rsidR="006E0497">
          <w:rPr>
            <w:noProof/>
            <w:webHidden/>
          </w:rPr>
          <w:tab/>
        </w:r>
        <w:r w:rsidR="006E0497">
          <w:rPr>
            <w:noProof/>
            <w:webHidden/>
          </w:rPr>
          <w:fldChar w:fldCharType="begin"/>
        </w:r>
        <w:r w:rsidR="006E0497">
          <w:rPr>
            <w:noProof/>
            <w:webHidden/>
          </w:rPr>
          <w:instrText xml:space="preserve"> PAGEREF _Toc5113497 \h </w:instrText>
        </w:r>
        <w:r w:rsidR="006E0497">
          <w:rPr>
            <w:noProof/>
            <w:webHidden/>
          </w:rPr>
        </w:r>
        <w:r w:rsidR="006E0497">
          <w:rPr>
            <w:noProof/>
            <w:webHidden/>
          </w:rPr>
          <w:fldChar w:fldCharType="separate"/>
        </w:r>
        <w:r w:rsidR="006E0497">
          <w:rPr>
            <w:noProof/>
            <w:webHidden/>
          </w:rPr>
          <w:t>36</w:t>
        </w:r>
        <w:r w:rsidR="006E0497">
          <w:rPr>
            <w:noProof/>
            <w:webHidden/>
          </w:rPr>
          <w:fldChar w:fldCharType="end"/>
        </w:r>
      </w:hyperlink>
    </w:p>
    <w:p w14:paraId="2B81F00A"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98" w:history="1">
        <w:r w:rsidR="006E0497" w:rsidRPr="00050ECA">
          <w:rPr>
            <w:rStyle w:val="Hyperlink"/>
            <w:noProof/>
          </w:rPr>
          <w:t>2.4</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Dependencies on Orange</w:t>
        </w:r>
        <w:r w:rsidR="006E0497">
          <w:rPr>
            <w:noProof/>
            <w:webHidden/>
          </w:rPr>
          <w:tab/>
        </w:r>
        <w:r w:rsidR="006E0497">
          <w:rPr>
            <w:noProof/>
            <w:webHidden/>
          </w:rPr>
          <w:fldChar w:fldCharType="begin"/>
        </w:r>
        <w:r w:rsidR="006E0497">
          <w:rPr>
            <w:noProof/>
            <w:webHidden/>
          </w:rPr>
          <w:instrText xml:space="preserve"> PAGEREF _Toc5113498 \h </w:instrText>
        </w:r>
        <w:r w:rsidR="006E0497">
          <w:rPr>
            <w:noProof/>
            <w:webHidden/>
          </w:rPr>
        </w:r>
        <w:r w:rsidR="006E0497">
          <w:rPr>
            <w:noProof/>
            <w:webHidden/>
          </w:rPr>
          <w:fldChar w:fldCharType="separate"/>
        </w:r>
        <w:r w:rsidR="006E0497">
          <w:rPr>
            <w:noProof/>
            <w:webHidden/>
          </w:rPr>
          <w:t>36</w:t>
        </w:r>
        <w:r w:rsidR="006E0497">
          <w:rPr>
            <w:noProof/>
            <w:webHidden/>
          </w:rPr>
          <w:fldChar w:fldCharType="end"/>
        </w:r>
      </w:hyperlink>
    </w:p>
    <w:p w14:paraId="32E286A0" w14:textId="77777777" w:rsidR="006E0497" w:rsidRDefault="000F67E7">
      <w:pPr>
        <w:pStyle w:val="TOC2"/>
        <w:tabs>
          <w:tab w:val="left" w:pos="480"/>
          <w:tab w:val="right" w:leader="dot" w:pos="9016"/>
        </w:tabs>
        <w:rPr>
          <w:rFonts w:asciiTheme="minorHAnsi" w:eastAsiaTheme="minorEastAsia" w:hAnsiTheme="minorHAnsi" w:cstheme="minorBidi"/>
          <w:b w:val="0"/>
          <w:bCs w:val="0"/>
          <w:noProof/>
          <w:color w:val="auto"/>
          <w:szCs w:val="22"/>
          <w:lang w:val="en-IN" w:eastAsia="en-IN"/>
        </w:rPr>
      </w:pPr>
      <w:hyperlink w:anchor="_Toc5113499" w:history="1">
        <w:r w:rsidR="006E0497" w:rsidRPr="00050ECA">
          <w:rPr>
            <w:rStyle w:val="Hyperlink"/>
            <w:noProof/>
          </w:rPr>
          <w:t>2.5</w:t>
        </w:r>
        <w:r w:rsidR="006E0497">
          <w:rPr>
            <w:rFonts w:asciiTheme="minorHAnsi" w:eastAsiaTheme="minorEastAsia" w:hAnsiTheme="minorHAnsi" w:cstheme="minorBidi"/>
            <w:b w:val="0"/>
            <w:bCs w:val="0"/>
            <w:noProof/>
            <w:color w:val="auto"/>
            <w:szCs w:val="22"/>
            <w:lang w:val="en-IN" w:eastAsia="en-IN"/>
          </w:rPr>
          <w:tab/>
        </w:r>
        <w:r w:rsidR="006E0497" w:rsidRPr="00050ECA">
          <w:rPr>
            <w:rStyle w:val="Hyperlink"/>
            <w:noProof/>
          </w:rPr>
          <w:t>Out of Scope &amp; Risks</w:t>
        </w:r>
        <w:r w:rsidR="006E0497">
          <w:rPr>
            <w:noProof/>
            <w:webHidden/>
          </w:rPr>
          <w:tab/>
        </w:r>
        <w:r w:rsidR="006E0497">
          <w:rPr>
            <w:noProof/>
            <w:webHidden/>
          </w:rPr>
          <w:fldChar w:fldCharType="begin"/>
        </w:r>
        <w:r w:rsidR="006E0497">
          <w:rPr>
            <w:noProof/>
            <w:webHidden/>
          </w:rPr>
          <w:instrText xml:space="preserve"> PAGEREF _Toc5113499 \h </w:instrText>
        </w:r>
        <w:r w:rsidR="006E0497">
          <w:rPr>
            <w:noProof/>
            <w:webHidden/>
          </w:rPr>
        </w:r>
        <w:r w:rsidR="006E0497">
          <w:rPr>
            <w:noProof/>
            <w:webHidden/>
          </w:rPr>
          <w:fldChar w:fldCharType="separate"/>
        </w:r>
        <w:r w:rsidR="006E0497">
          <w:rPr>
            <w:noProof/>
            <w:webHidden/>
          </w:rPr>
          <w:t>37</w:t>
        </w:r>
        <w:r w:rsidR="006E0497">
          <w:rPr>
            <w:noProof/>
            <w:webHidden/>
          </w:rPr>
          <w:fldChar w:fldCharType="end"/>
        </w:r>
      </w:hyperlink>
    </w:p>
    <w:p w14:paraId="37537D8B" w14:textId="77777777" w:rsidR="006E0497" w:rsidRDefault="000F67E7">
      <w:pPr>
        <w:pStyle w:val="TOC1"/>
        <w:tabs>
          <w:tab w:val="right" w:leader="dot" w:pos="9016"/>
        </w:tabs>
        <w:rPr>
          <w:rFonts w:asciiTheme="minorHAnsi" w:eastAsiaTheme="minorEastAsia" w:hAnsiTheme="minorHAnsi" w:cstheme="minorBidi"/>
          <w:b w:val="0"/>
          <w:bCs w:val="0"/>
          <w:smallCaps w:val="0"/>
          <w:noProof/>
          <w:color w:val="auto"/>
          <w:sz w:val="22"/>
          <w:szCs w:val="22"/>
          <w:lang w:val="en-IN" w:eastAsia="en-IN"/>
        </w:rPr>
      </w:pPr>
      <w:hyperlink w:anchor="_Toc5113500" w:history="1">
        <w:r w:rsidR="006E0497" w:rsidRPr="00050ECA">
          <w:rPr>
            <w:rStyle w:val="Hyperlink"/>
            <w:noProof/>
          </w:rPr>
          <w:t>Sign offs</w:t>
        </w:r>
        <w:r w:rsidR="006E0497">
          <w:rPr>
            <w:noProof/>
            <w:webHidden/>
          </w:rPr>
          <w:tab/>
        </w:r>
        <w:r w:rsidR="006E0497">
          <w:rPr>
            <w:noProof/>
            <w:webHidden/>
          </w:rPr>
          <w:fldChar w:fldCharType="begin"/>
        </w:r>
        <w:r w:rsidR="006E0497">
          <w:rPr>
            <w:noProof/>
            <w:webHidden/>
          </w:rPr>
          <w:instrText xml:space="preserve"> PAGEREF _Toc5113500 \h </w:instrText>
        </w:r>
        <w:r w:rsidR="006E0497">
          <w:rPr>
            <w:noProof/>
            <w:webHidden/>
          </w:rPr>
        </w:r>
        <w:r w:rsidR="006E0497">
          <w:rPr>
            <w:noProof/>
            <w:webHidden/>
          </w:rPr>
          <w:fldChar w:fldCharType="separate"/>
        </w:r>
        <w:r w:rsidR="006E0497">
          <w:rPr>
            <w:noProof/>
            <w:webHidden/>
          </w:rPr>
          <w:t>38</w:t>
        </w:r>
        <w:r w:rsidR="006E0497">
          <w:rPr>
            <w:noProof/>
            <w:webHidden/>
          </w:rPr>
          <w:fldChar w:fldCharType="end"/>
        </w:r>
      </w:hyperlink>
    </w:p>
    <w:p w14:paraId="19041A09" w14:textId="77777777" w:rsidR="006E0497" w:rsidRDefault="000F67E7">
      <w:pPr>
        <w:pStyle w:val="TOC1"/>
        <w:tabs>
          <w:tab w:val="right" w:leader="dot" w:pos="9016"/>
        </w:tabs>
        <w:rPr>
          <w:rFonts w:asciiTheme="minorHAnsi" w:eastAsiaTheme="minorEastAsia" w:hAnsiTheme="minorHAnsi" w:cstheme="minorBidi"/>
          <w:b w:val="0"/>
          <w:bCs w:val="0"/>
          <w:smallCaps w:val="0"/>
          <w:noProof/>
          <w:color w:val="auto"/>
          <w:sz w:val="22"/>
          <w:szCs w:val="22"/>
          <w:lang w:val="en-IN" w:eastAsia="en-IN"/>
        </w:rPr>
      </w:pPr>
      <w:hyperlink w:anchor="_Toc5113501" w:history="1">
        <w:r w:rsidR="006E0497" w:rsidRPr="00050ECA">
          <w:rPr>
            <w:rStyle w:val="Hyperlink"/>
            <w:noProof/>
          </w:rPr>
          <w:t>Contact Us</w:t>
        </w:r>
        <w:r w:rsidR="006E0497">
          <w:rPr>
            <w:noProof/>
            <w:webHidden/>
          </w:rPr>
          <w:tab/>
        </w:r>
        <w:r w:rsidR="006E0497">
          <w:rPr>
            <w:noProof/>
            <w:webHidden/>
          </w:rPr>
          <w:fldChar w:fldCharType="begin"/>
        </w:r>
        <w:r w:rsidR="006E0497">
          <w:rPr>
            <w:noProof/>
            <w:webHidden/>
          </w:rPr>
          <w:instrText xml:space="preserve"> PAGEREF _Toc5113501 \h </w:instrText>
        </w:r>
        <w:r w:rsidR="006E0497">
          <w:rPr>
            <w:noProof/>
            <w:webHidden/>
          </w:rPr>
        </w:r>
        <w:r w:rsidR="006E0497">
          <w:rPr>
            <w:noProof/>
            <w:webHidden/>
          </w:rPr>
          <w:fldChar w:fldCharType="separate"/>
        </w:r>
        <w:r w:rsidR="006E0497">
          <w:rPr>
            <w:noProof/>
            <w:webHidden/>
          </w:rPr>
          <w:t>40</w:t>
        </w:r>
        <w:r w:rsidR="006E0497">
          <w:rPr>
            <w:noProof/>
            <w:webHidden/>
          </w:rPr>
          <w:fldChar w:fldCharType="end"/>
        </w:r>
      </w:hyperlink>
    </w:p>
    <w:p w14:paraId="662E7180" w14:textId="5F9334E7" w:rsidR="004D1926" w:rsidRDefault="00237B8D" w:rsidP="00992742">
      <w:pPr>
        <w:pStyle w:val="BodyText2"/>
      </w:pPr>
      <w:r>
        <w:fldChar w:fldCharType="end"/>
      </w:r>
    </w:p>
    <w:p w14:paraId="2D615AB6" w14:textId="77777777" w:rsidR="004D1926" w:rsidRDefault="004D1926">
      <w:pPr>
        <w:rPr>
          <w:rFonts w:ascii="Arial" w:eastAsia="Calibri" w:hAnsi="Arial" w:cs="Arial"/>
          <w:bCs/>
          <w:sz w:val="20"/>
          <w:szCs w:val="20"/>
        </w:rPr>
      </w:pPr>
      <w:r>
        <w:br w:type="page"/>
      </w:r>
    </w:p>
    <w:p w14:paraId="1EC52BD2" w14:textId="77777777" w:rsidR="00B227B7" w:rsidRDefault="00237B8D">
      <w:pPr>
        <w:pStyle w:val="Heading1"/>
        <w:numPr>
          <w:ilvl w:val="0"/>
          <w:numId w:val="2"/>
        </w:numPr>
        <w:ind w:right="360" w:firstLine="0"/>
      </w:pPr>
      <w:bookmarkStart w:id="19" w:name="_Toc5113475"/>
      <w:r>
        <w:lastRenderedPageBreak/>
        <w:t>Document Information</w:t>
      </w:r>
      <w:bookmarkEnd w:id="19"/>
    </w:p>
    <w:p w14:paraId="0D2ED57C" w14:textId="77777777" w:rsidR="00B227B7" w:rsidRDefault="00237B8D">
      <w:pPr>
        <w:pStyle w:val="template"/>
        <w:jc w:val="both"/>
        <w:rPr>
          <w:i w:val="0"/>
          <w:sz w:val="20"/>
          <w:szCs w:val="24"/>
        </w:rPr>
      </w:pPr>
      <w:r>
        <w:rPr>
          <w:i w:val="0"/>
          <w:sz w:val="20"/>
          <w:szCs w:val="24"/>
        </w:rPr>
        <w:t>This chapter gives a brief introduction to the scope and organization of the document.</w:t>
      </w:r>
    </w:p>
    <w:p w14:paraId="58C0A061" w14:textId="77777777" w:rsidR="00B227B7" w:rsidRDefault="00B227B7" w:rsidP="00992742">
      <w:pPr>
        <w:pStyle w:val="BodyText2"/>
      </w:pPr>
    </w:p>
    <w:p w14:paraId="70D59B20" w14:textId="77777777" w:rsidR="00B227B7" w:rsidRDefault="00237B8D">
      <w:pPr>
        <w:pStyle w:val="Heading2"/>
        <w:numPr>
          <w:ilvl w:val="1"/>
          <w:numId w:val="2"/>
        </w:numPr>
      </w:pPr>
      <w:bookmarkStart w:id="20" w:name="_Toc5113476"/>
      <w:r>
        <w:t>Context and Perspective</w:t>
      </w:r>
      <w:bookmarkEnd w:id="20"/>
    </w:p>
    <w:p w14:paraId="4DAD1E6C" w14:textId="77777777" w:rsidR="00B227B7" w:rsidRDefault="00237B8D">
      <w:pPr>
        <w:pStyle w:val="template"/>
        <w:jc w:val="both"/>
        <w:rPr>
          <w:i w:val="0"/>
          <w:sz w:val="20"/>
          <w:szCs w:val="24"/>
        </w:rPr>
      </w:pPr>
      <w:r>
        <w:rPr>
          <w:i w:val="0"/>
          <w:sz w:val="20"/>
          <w:szCs w:val="24"/>
        </w:rPr>
        <w:t xml:space="preserve">The purpose of this specification document is to describe the </w:t>
      </w:r>
      <w:r w:rsidR="00014CAF">
        <w:rPr>
          <w:i w:val="0"/>
          <w:sz w:val="20"/>
          <w:szCs w:val="24"/>
        </w:rPr>
        <w:t xml:space="preserve">interoperability </w:t>
      </w:r>
      <w:r>
        <w:rPr>
          <w:i w:val="0"/>
          <w:sz w:val="20"/>
          <w:szCs w:val="24"/>
        </w:rPr>
        <w:t xml:space="preserve">requirement of HPS switch integration for </w:t>
      </w:r>
      <w:r w:rsidR="00014CAF">
        <w:rPr>
          <w:i w:val="0"/>
          <w:sz w:val="20"/>
          <w:szCs w:val="24"/>
        </w:rPr>
        <w:t>mobiquity Money.</w:t>
      </w:r>
    </w:p>
    <w:p w14:paraId="0575028F" w14:textId="77777777" w:rsidR="00B227B7" w:rsidRDefault="00B227B7" w:rsidP="00970D49">
      <w:pPr>
        <w:pStyle w:val="ListBullet1"/>
      </w:pPr>
      <w:bookmarkStart w:id="21" w:name="h11"/>
      <w:bookmarkEnd w:id="21"/>
    </w:p>
    <w:p w14:paraId="74EFDBF2" w14:textId="12F617B7" w:rsidR="00B227B7" w:rsidRDefault="00237B8D">
      <w:pPr>
        <w:pStyle w:val="Heading2"/>
        <w:numPr>
          <w:ilvl w:val="1"/>
          <w:numId w:val="2"/>
        </w:numPr>
      </w:pPr>
      <w:bookmarkStart w:id="22" w:name="conventions"/>
      <w:bookmarkStart w:id="23" w:name="_Toc67739541"/>
      <w:bookmarkStart w:id="24" w:name="_Toc5113477"/>
      <w:bookmarkEnd w:id="22"/>
      <w:r>
        <w:t>Document Scope</w:t>
      </w:r>
      <w:bookmarkEnd w:id="23"/>
      <w:bookmarkEnd w:id="24"/>
    </w:p>
    <w:p w14:paraId="30D5D55E" w14:textId="77777777" w:rsidR="00B227B7" w:rsidRDefault="00237B8D">
      <w:pPr>
        <w:pStyle w:val="template"/>
        <w:jc w:val="both"/>
        <w:rPr>
          <w:i w:val="0"/>
          <w:sz w:val="20"/>
          <w:szCs w:val="24"/>
        </w:rPr>
      </w:pPr>
      <w:r>
        <w:rPr>
          <w:i w:val="0"/>
          <w:sz w:val="20"/>
          <w:szCs w:val="24"/>
        </w:rPr>
        <w:t xml:space="preserve">The scope of this document is to provide functional </w:t>
      </w:r>
      <w:r w:rsidR="00014CAF">
        <w:rPr>
          <w:i w:val="0"/>
          <w:sz w:val="20"/>
          <w:szCs w:val="24"/>
        </w:rPr>
        <w:t xml:space="preserve">details of the services </w:t>
      </w:r>
      <w:r>
        <w:rPr>
          <w:i w:val="0"/>
          <w:sz w:val="20"/>
          <w:szCs w:val="24"/>
        </w:rPr>
        <w:t xml:space="preserve">that need to be </w:t>
      </w:r>
      <w:r w:rsidR="00014CAF">
        <w:rPr>
          <w:i w:val="0"/>
          <w:sz w:val="20"/>
          <w:szCs w:val="24"/>
        </w:rPr>
        <w:t>built as a separate module for</w:t>
      </w:r>
      <w:r>
        <w:rPr>
          <w:i w:val="0"/>
          <w:sz w:val="20"/>
          <w:szCs w:val="24"/>
        </w:rPr>
        <w:t xml:space="preserve"> current mobiquity system in order to support HPS switch integration and interoperability services. </w:t>
      </w:r>
    </w:p>
    <w:p w14:paraId="573E1DE8" w14:textId="77777777" w:rsidR="00AD6FC8" w:rsidRDefault="00AD6FC8">
      <w:pPr>
        <w:pStyle w:val="template"/>
        <w:jc w:val="both"/>
        <w:rPr>
          <w:i w:val="0"/>
          <w:sz w:val="20"/>
          <w:szCs w:val="24"/>
        </w:rPr>
      </w:pPr>
    </w:p>
    <w:p w14:paraId="54E080D2" w14:textId="4A9645A7" w:rsidR="00AD6FC8" w:rsidRDefault="00AD6FC8">
      <w:pPr>
        <w:pStyle w:val="template"/>
        <w:jc w:val="both"/>
      </w:pPr>
      <w:r>
        <w:rPr>
          <w:i w:val="0"/>
          <w:sz w:val="20"/>
          <w:szCs w:val="24"/>
        </w:rPr>
        <w:t xml:space="preserve">The current document is a draft version and is only for reference. Changes not limited to approach/flows can </w:t>
      </w:r>
      <w:proofErr w:type="gramStart"/>
      <w:r>
        <w:rPr>
          <w:i w:val="0"/>
          <w:sz w:val="20"/>
          <w:szCs w:val="24"/>
        </w:rPr>
        <w:t>occur</w:t>
      </w:r>
      <w:proofErr w:type="gramEnd"/>
      <w:r>
        <w:rPr>
          <w:i w:val="0"/>
          <w:sz w:val="20"/>
          <w:szCs w:val="24"/>
        </w:rPr>
        <w:t xml:space="preserve"> basis further discussion with the Orange team.</w:t>
      </w:r>
    </w:p>
    <w:p w14:paraId="166733C5" w14:textId="77777777" w:rsidR="00B227B7" w:rsidRDefault="00B227B7">
      <w:pPr>
        <w:pStyle w:val="template"/>
        <w:jc w:val="both"/>
        <w:rPr>
          <w:b/>
          <w:bCs/>
          <w:i w:val="0"/>
          <w:iCs/>
          <w:sz w:val="20"/>
        </w:rPr>
      </w:pPr>
    </w:p>
    <w:p w14:paraId="1039BE06" w14:textId="77777777" w:rsidR="00B227B7" w:rsidRDefault="00237B8D">
      <w:pPr>
        <w:pStyle w:val="template"/>
        <w:jc w:val="both"/>
      </w:pPr>
      <w:r>
        <w:rPr>
          <w:b/>
          <w:bCs/>
          <w:i w:val="0"/>
          <w:iCs/>
          <w:sz w:val="20"/>
        </w:rPr>
        <w:t>Note:</w:t>
      </w:r>
      <w:r>
        <w:rPr>
          <w:i w:val="0"/>
          <w:iCs/>
          <w:sz w:val="20"/>
        </w:rPr>
        <w:t xml:space="preserve"> This FSD has been formulated basis BRD shared, verbal communication over calls with</w:t>
      </w:r>
      <w:r>
        <w:rPr>
          <w:sz w:val="18"/>
          <w:szCs w:val="18"/>
        </w:rPr>
        <w:t xml:space="preserve"> </w:t>
      </w:r>
      <w:r w:rsidR="00014CAF">
        <w:rPr>
          <w:sz w:val="18"/>
          <w:szCs w:val="18"/>
        </w:rPr>
        <w:t>Orange Morocco</w:t>
      </w:r>
      <w:r>
        <w:rPr>
          <w:i w:val="0"/>
          <w:iCs/>
          <w:sz w:val="20"/>
        </w:rPr>
        <w:t xml:space="preserve"> business team and e-mail exchanges. So Once FSD is signed-off only this document will be referred for scope of Change Request (CR) in future.</w:t>
      </w:r>
    </w:p>
    <w:p w14:paraId="123B9B2A" w14:textId="77777777" w:rsidR="00B227B7" w:rsidRDefault="00237B8D">
      <w:pPr>
        <w:pStyle w:val="template"/>
        <w:jc w:val="both"/>
      </w:pPr>
      <w:r>
        <w:rPr>
          <w:i w:val="0"/>
          <w:iCs/>
          <w:sz w:val="20"/>
        </w:rPr>
        <w:t>No other document and communication will be referred. If there is a change in the scope, then FSD needs to be updated, shared with</w:t>
      </w:r>
      <w:r>
        <w:rPr>
          <w:sz w:val="18"/>
          <w:szCs w:val="18"/>
        </w:rPr>
        <w:t xml:space="preserve"> </w:t>
      </w:r>
      <w:r w:rsidR="00014CAF">
        <w:rPr>
          <w:sz w:val="18"/>
          <w:szCs w:val="18"/>
        </w:rPr>
        <w:t>Orange Morocco</w:t>
      </w:r>
      <w:r>
        <w:rPr>
          <w:i w:val="0"/>
          <w:iCs/>
          <w:sz w:val="20"/>
        </w:rPr>
        <w:t xml:space="preserve"> team. Sign-Off to be provided on the latest version. (</w:t>
      </w:r>
      <w:proofErr w:type="gramStart"/>
      <w:r>
        <w:rPr>
          <w:i w:val="0"/>
          <w:iCs/>
          <w:sz w:val="20"/>
        </w:rPr>
        <w:t>which</w:t>
      </w:r>
      <w:proofErr w:type="gramEnd"/>
      <w:r>
        <w:rPr>
          <w:i w:val="0"/>
          <w:iCs/>
          <w:sz w:val="20"/>
        </w:rPr>
        <w:t xml:space="preserve"> may lead to changes in efforts and delivery date)</w:t>
      </w:r>
    </w:p>
    <w:p w14:paraId="13BC4977" w14:textId="77777777" w:rsidR="00B227B7" w:rsidRDefault="00B227B7">
      <w:pPr>
        <w:pStyle w:val="template"/>
        <w:jc w:val="both"/>
      </w:pPr>
    </w:p>
    <w:p w14:paraId="395B1E57" w14:textId="77777777" w:rsidR="00B227B7" w:rsidRDefault="00237B8D">
      <w:pPr>
        <w:pStyle w:val="Heading2"/>
        <w:numPr>
          <w:ilvl w:val="1"/>
          <w:numId w:val="2"/>
        </w:numPr>
      </w:pPr>
      <w:bookmarkStart w:id="25" w:name="_Toc5113478"/>
      <w:r>
        <w:t>Requirement Reference</w:t>
      </w:r>
      <w:bookmarkEnd w:id="25"/>
    </w:p>
    <w:tbl>
      <w:tblPr>
        <w:tblW w:w="9135" w:type="dxa"/>
        <w:tblInd w:w="108"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000" w:firstRow="0" w:lastRow="0" w:firstColumn="0" w:lastColumn="0" w:noHBand="0" w:noVBand="0"/>
      </w:tblPr>
      <w:tblGrid>
        <w:gridCol w:w="3330"/>
        <w:gridCol w:w="2790"/>
        <w:gridCol w:w="3015"/>
      </w:tblGrid>
      <w:tr w:rsidR="00B227B7" w14:paraId="5ECBF654" w14:textId="77777777">
        <w:trPr>
          <w:tblHeader/>
        </w:trPr>
        <w:tc>
          <w:tcPr>
            <w:tcW w:w="3330" w:type="dxa"/>
            <w:tcBorders>
              <w:top w:val="single" w:sz="8" w:space="0" w:color="00000A"/>
              <w:left w:val="single" w:sz="8" w:space="0" w:color="00000A"/>
              <w:bottom w:val="single" w:sz="8" w:space="0" w:color="00000A"/>
              <w:right w:val="single" w:sz="8" w:space="0" w:color="00000A"/>
            </w:tcBorders>
            <w:shd w:val="clear" w:color="auto" w:fill="6D6E6F"/>
          </w:tcPr>
          <w:p w14:paraId="77A7CDB6" w14:textId="77777777" w:rsidR="00B227B7" w:rsidRDefault="00237B8D">
            <w:pPr>
              <w:pStyle w:val="TableColumnLabels"/>
            </w:pPr>
            <w:r>
              <w:t>Document, Web-link, E-mail</w:t>
            </w:r>
          </w:p>
        </w:tc>
        <w:tc>
          <w:tcPr>
            <w:tcW w:w="2790" w:type="dxa"/>
            <w:tcBorders>
              <w:top w:val="single" w:sz="8" w:space="0" w:color="00000A"/>
              <w:left w:val="single" w:sz="8" w:space="0" w:color="00000A"/>
              <w:bottom w:val="single" w:sz="8" w:space="0" w:color="00000A"/>
              <w:right w:val="single" w:sz="8" w:space="0" w:color="00000A"/>
            </w:tcBorders>
            <w:shd w:val="clear" w:color="auto" w:fill="6D6E6F"/>
          </w:tcPr>
          <w:p w14:paraId="7B8BC4B6" w14:textId="77777777" w:rsidR="00B227B7" w:rsidRDefault="00237B8D">
            <w:pPr>
              <w:pStyle w:val="TableColumnLabels"/>
            </w:pPr>
            <w:r>
              <w:t>Author / Sender (if applicable)</w:t>
            </w:r>
          </w:p>
        </w:tc>
        <w:tc>
          <w:tcPr>
            <w:tcW w:w="3015" w:type="dxa"/>
            <w:tcBorders>
              <w:top w:val="single" w:sz="8" w:space="0" w:color="00000A"/>
              <w:left w:val="single" w:sz="8" w:space="0" w:color="00000A"/>
              <w:bottom w:val="single" w:sz="8" w:space="0" w:color="00000A"/>
              <w:right w:val="single" w:sz="8" w:space="0" w:color="00000A"/>
            </w:tcBorders>
            <w:shd w:val="clear" w:color="auto" w:fill="6D6E6F"/>
          </w:tcPr>
          <w:p w14:paraId="3C06753A" w14:textId="77777777" w:rsidR="00B227B7" w:rsidRDefault="00237B8D">
            <w:pPr>
              <w:pStyle w:val="TableColumnLabels"/>
            </w:pPr>
            <w:r>
              <w:t>Version / Date (if applicable)</w:t>
            </w:r>
          </w:p>
        </w:tc>
      </w:tr>
      <w:tr w:rsidR="00B227B7" w14:paraId="72627CA6" w14:textId="77777777">
        <w:tc>
          <w:tcPr>
            <w:tcW w:w="3330" w:type="dxa"/>
            <w:tcBorders>
              <w:top w:val="single" w:sz="8" w:space="0" w:color="00000A"/>
              <w:left w:val="single" w:sz="8" w:space="0" w:color="00000A"/>
              <w:bottom w:val="single" w:sz="8" w:space="0" w:color="00000A"/>
              <w:right w:val="single" w:sz="8" w:space="0" w:color="00000A"/>
            </w:tcBorders>
            <w:shd w:val="clear" w:color="auto" w:fill="auto"/>
          </w:tcPr>
          <w:p w14:paraId="51B5E090" w14:textId="77777777" w:rsidR="00B227B7" w:rsidRDefault="00B227B7" w:rsidP="00A25753">
            <w:pPr>
              <w:pStyle w:val="template"/>
            </w:pPr>
          </w:p>
        </w:tc>
        <w:tc>
          <w:tcPr>
            <w:tcW w:w="2790" w:type="dxa"/>
            <w:tcBorders>
              <w:top w:val="single" w:sz="8" w:space="0" w:color="00000A"/>
              <w:left w:val="single" w:sz="8" w:space="0" w:color="00000A"/>
              <w:bottom w:val="single" w:sz="8" w:space="0" w:color="00000A"/>
              <w:right w:val="single" w:sz="8" w:space="0" w:color="00000A"/>
            </w:tcBorders>
            <w:shd w:val="clear" w:color="auto" w:fill="auto"/>
          </w:tcPr>
          <w:p w14:paraId="4974CB4E" w14:textId="77777777" w:rsidR="00B227B7" w:rsidRDefault="00B227B7">
            <w:pPr>
              <w:pStyle w:val="template"/>
            </w:pPr>
          </w:p>
        </w:tc>
        <w:tc>
          <w:tcPr>
            <w:tcW w:w="3015" w:type="dxa"/>
            <w:tcBorders>
              <w:top w:val="single" w:sz="8" w:space="0" w:color="00000A"/>
              <w:left w:val="single" w:sz="8" w:space="0" w:color="00000A"/>
              <w:bottom w:val="single" w:sz="8" w:space="0" w:color="00000A"/>
              <w:right w:val="single" w:sz="8" w:space="0" w:color="00000A"/>
            </w:tcBorders>
            <w:shd w:val="clear" w:color="auto" w:fill="auto"/>
          </w:tcPr>
          <w:p w14:paraId="20A844C2" w14:textId="77777777" w:rsidR="00B227B7" w:rsidRDefault="00B227B7">
            <w:pPr>
              <w:pStyle w:val="template"/>
            </w:pPr>
          </w:p>
        </w:tc>
      </w:tr>
      <w:tr w:rsidR="00B227B7" w14:paraId="057627F8" w14:textId="77777777">
        <w:tc>
          <w:tcPr>
            <w:tcW w:w="3330" w:type="dxa"/>
            <w:tcBorders>
              <w:top w:val="single" w:sz="8" w:space="0" w:color="00000A"/>
              <w:left w:val="single" w:sz="8" w:space="0" w:color="00000A"/>
              <w:bottom w:val="single" w:sz="8" w:space="0" w:color="00000A"/>
              <w:right w:val="single" w:sz="8" w:space="0" w:color="00000A"/>
            </w:tcBorders>
            <w:shd w:val="clear" w:color="auto" w:fill="auto"/>
          </w:tcPr>
          <w:p w14:paraId="4754D2A8" w14:textId="77777777" w:rsidR="00B227B7" w:rsidRDefault="00B227B7">
            <w:pPr>
              <w:pStyle w:val="template"/>
            </w:pPr>
          </w:p>
        </w:tc>
        <w:tc>
          <w:tcPr>
            <w:tcW w:w="2790" w:type="dxa"/>
            <w:tcBorders>
              <w:top w:val="single" w:sz="8" w:space="0" w:color="00000A"/>
              <w:left w:val="single" w:sz="8" w:space="0" w:color="00000A"/>
              <w:bottom w:val="single" w:sz="8" w:space="0" w:color="00000A"/>
              <w:right w:val="single" w:sz="8" w:space="0" w:color="00000A"/>
            </w:tcBorders>
            <w:shd w:val="clear" w:color="auto" w:fill="auto"/>
          </w:tcPr>
          <w:p w14:paraId="1C2255AB" w14:textId="77777777" w:rsidR="00B227B7" w:rsidRDefault="00B227B7">
            <w:pPr>
              <w:pStyle w:val="template"/>
            </w:pPr>
          </w:p>
        </w:tc>
        <w:tc>
          <w:tcPr>
            <w:tcW w:w="3015" w:type="dxa"/>
            <w:tcBorders>
              <w:top w:val="single" w:sz="8" w:space="0" w:color="00000A"/>
              <w:left w:val="single" w:sz="8" w:space="0" w:color="00000A"/>
              <w:bottom w:val="single" w:sz="8" w:space="0" w:color="00000A"/>
              <w:right w:val="single" w:sz="8" w:space="0" w:color="00000A"/>
            </w:tcBorders>
            <w:shd w:val="clear" w:color="auto" w:fill="auto"/>
          </w:tcPr>
          <w:p w14:paraId="6C3D4468" w14:textId="77777777" w:rsidR="00B227B7" w:rsidRDefault="00B227B7">
            <w:pPr>
              <w:pStyle w:val="template"/>
            </w:pPr>
          </w:p>
        </w:tc>
      </w:tr>
    </w:tbl>
    <w:p w14:paraId="20E81503" w14:textId="77777777" w:rsidR="00B227B7" w:rsidRDefault="00B227B7" w:rsidP="00992742">
      <w:pPr>
        <w:pStyle w:val="BodyText2"/>
      </w:pPr>
    </w:p>
    <w:p w14:paraId="027AC53F" w14:textId="77777777" w:rsidR="00B227B7" w:rsidRDefault="00237B8D">
      <w:pPr>
        <w:pStyle w:val="Heading2"/>
        <w:numPr>
          <w:ilvl w:val="1"/>
          <w:numId w:val="2"/>
        </w:numPr>
      </w:pPr>
      <w:bookmarkStart w:id="26" w:name="_Toc67739542"/>
      <w:bookmarkStart w:id="27" w:name="_Toc5113479"/>
      <w:r>
        <w:t>Acronyms, Abbreviations</w:t>
      </w:r>
      <w:bookmarkEnd w:id="26"/>
      <w:r>
        <w:t xml:space="preserve"> and Conventions</w:t>
      </w:r>
      <w:bookmarkEnd w:id="27"/>
    </w:p>
    <w:p w14:paraId="3AEDBB5B" w14:textId="77777777" w:rsidR="00B227B7" w:rsidRDefault="00237B8D" w:rsidP="00992742">
      <w:pPr>
        <w:pStyle w:val="BodyText2"/>
        <w:rPr>
          <w:i/>
          <w:szCs w:val="24"/>
        </w:rPr>
      </w:pPr>
      <w:r>
        <w:t>This section provides a list of all Acronyms or Abbreviations and terms required to properly interpret the document</w:t>
      </w:r>
      <w:r>
        <w:rPr>
          <w:i/>
          <w:szCs w:val="24"/>
        </w:rPr>
        <w:t>.</w:t>
      </w:r>
    </w:p>
    <w:p w14:paraId="4D39781D" w14:textId="77777777" w:rsidR="00B227B7" w:rsidRDefault="00237B8D">
      <w:pPr>
        <w:pStyle w:val="Heading3"/>
        <w:numPr>
          <w:ilvl w:val="2"/>
          <w:numId w:val="2"/>
        </w:numPr>
        <w:pBdr>
          <w:bottom w:val="single" w:sz="8" w:space="0" w:color="E31937"/>
        </w:pBdr>
      </w:pPr>
      <w:bookmarkStart w:id="28" w:name="_Toc450219369"/>
      <w:bookmarkStart w:id="29" w:name="_Toc5113480"/>
      <w:r>
        <w:t>Acronyms &amp; Abbreviations</w:t>
      </w:r>
      <w:bookmarkEnd w:id="28"/>
      <w:bookmarkEnd w:id="29"/>
    </w:p>
    <w:tbl>
      <w:tblPr>
        <w:tblW w:w="8775" w:type="dxa"/>
        <w:tblInd w:w="108"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000" w:firstRow="0" w:lastRow="0" w:firstColumn="0" w:lastColumn="0" w:noHBand="0" w:noVBand="0"/>
      </w:tblPr>
      <w:tblGrid>
        <w:gridCol w:w="1785"/>
        <w:gridCol w:w="6990"/>
      </w:tblGrid>
      <w:tr w:rsidR="00B227B7" w14:paraId="43321494" w14:textId="77777777">
        <w:trPr>
          <w:tblHeader/>
        </w:trPr>
        <w:tc>
          <w:tcPr>
            <w:tcW w:w="1785" w:type="dxa"/>
            <w:tcBorders>
              <w:top w:val="single" w:sz="8" w:space="0" w:color="00000A"/>
              <w:left w:val="single" w:sz="8" w:space="0" w:color="00000A"/>
              <w:bottom w:val="single" w:sz="8" w:space="0" w:color="00000A"/>
              <w:right w:val="single" w:sz="8" w:space="0" w:color="00000A"/>
            </w:tcBorders>
            <w:shd w:val="clear" w:color="auto" w:fill="6D6E6F"/>
          </w:tcPr>
          <w:p w14:paraId="30C1CA27" w14:textId="77777777" w:rsidR="00B227B7" w:rsidRDefault="00237B8D">
            <w:pPr>
              <w:pStyle w:val="TableColumnLabels"/>
            </w:pPr>
            <w:r>
              <w:t>Term</w:t>
            </w:r>
          </w:p>
        </w:tc>
        <w:tc>
          <w:tcPr>
            <w:tcW w:w="6989" w:type="dxa"/>
            <w:tcBorders>
              <w:top w:val="single" w:sz="8" w:space="0" w:color="00000A"/>
              <w:left w:val="single" w:sz="8" w:space="0" w:color="00000A"/>
              <w:bottom w:val="single" w:sz="8" w:space="0" w:color="00000A"/>
              <w:right w:val="single" w:sz="8" w:space="0" w:color="00000A"/>
            </w:tcBorders>
            <w:shd w:val="clear" w:color="auto" w:fill="6D6E6F"/>
          </w:tcPr>
          <w:p w14:paraId="1574F6F0" w14:textId="77777777" w:rsidR="00B227B7" w:rsidRDefault="00237B8D">
            <w:pPr>
              <w:pStyle w:val="TableColumnLabels"/>
            </w:pPr>
            <w:r>
              <w:t>Full Form</w:t>
            </w:r>
          </w:p>
        </w:tc>
      </w:tr>
      <w:tr w:rsidR="00B227B7" w14:paraId="65700729" w14:textId="77777777">
        <w:tc>
          <w:tcPr>
            <w:tcW w:w="1785" w:type="dxa"/>
            <w:tcBorders>
              <w:top w:val="single" w:sz="8" w:space="0" w:color="00000A"/>
              <w:left w:val="single" w:sz="8" w:space="0" w:color="00000A"/>
              <w:bottom w:val="single" w:sz="8" w:space="0" w:color="00000A"/>
              <w:right w:val="single" w:sz="8" w:space="0" w:color="00000A"/>
            </w:tcBorders>
            <w:shd w:val="clear" w:color="auto" w:fill="auto"/>
          </w:tcPr>
          <w:p w14:paraId="734C3EDD" w14:textId="77777777" w:rsidR="00B227B7" w:rsidRDefault="00237B8D">
            <w:pPr>
              <w:pStyle w:val="template"/>
              <w:jc w:val="both"/>
              <w:rPr>
                <w:i w:val="0"/>
                <w:sz w:val="20"/>
                <w:szCs w:val="24"/>
              </w:rPr>
            </w:pPr>
            <w:r>
              <w:rPr>
                <w:i w:val="0"/>
                <w:sz w:val="20"/>
                <w:szCs w:val="24"/>
              </w:rPr>
              <w:t>SMS</w:t>
            </w:r>
          </w:p>
        </w:tc>
        <w:tc>
          <w:tcPr>
            <w:tcW w:w="6989" w:type="dxa"/>
            <w:tcBorders>
              <w:top w:val="single" w:sz="8" w:space="0" w:color="00000A"/>
              <w:left w:val="single" w:sz="8" w:space="0" w:color="00000A"/>
              <w:bottom w:val="single" w:sz="8" w:space="0" w:color="00000A"/>
              <w:right w:val="single" w:sz="8" w:space="0" w:color="00000A"/>
            </w:tcBorders>
            <w:shd w:val="clear" w:color="auto" w:fill="auto"/>
          </w:tcPr>
          <w:p w14:paraId="4F14A0F7" w14:textId="77777777" w:rsidR="00B227B7" w:rsidRDefault="00237B8D">
            <w:pPr>
              <w:pStyle w:val="template"/>
              <w:jc w:val="both"/>
              <w:rPr>
                <w:i w:val="0"/>
                <w:sz w:val="20"/>
                <w:szCs w:val="24"/>
              </w:rPr>
            </w:pPr>
            <w:r>
              <w:rPr>
                <w:i w:val="0"/>
                <w:sz w:val="20"/>
                <w:szCs w:val="24"/>
              </w:rPr>
              <w:t>Short Message Service</w:t>
            </w:r>
          </w:p>
        </w:tc>
      </w:tr>
      <w:tr w:rsidR="00B227B7" w14:paraId="4CF55968" w14:textId="77777777">
        <w:tc>
          <w:tcPr>
            <w:tcW w:w="1785" w:type="dxa"/>
            <w:tcBorders>
              <w:top w:val="single" w:sz="8" w:space="0" w:color="00000A"/>
              <w:left w:val="single" w:sz="8" w:space="0" w:color="00000A"/>
              <w:bottom w:val="single" w:sz="8" w:space="0" w:color="00000A"/>
              <w:right w:val="single" w:sz="8" w:space="0" w:color="00000A"/>
            </w:tcBorders>
            <w:shd w:val="clear" w:color="auto" w:fill="auto"/>
          </w:tcPr>
          <w:p w14:paraId="15CF8B29" w14:textId="77777777" w:rsidR="00B227B7" w:rsidRDefault="00237B8D">
            <w:pPr>
              <w:pStyle w:val="template"/>
              <w:jc w:val="both"/>
              <w:rPr>
                <w:i w:val="0"/>
                <w:sz w:val="20"/>
                <w:szCs w:val="24"/>
              </w:rPr>
            </w:pPr>
            <w:r>
              <w:rPr>
                <w:i w:val="0"/>
                <w:sz w:val="20"/>
                <w:szCs w:val="24"/>
              </w:rPr>
              <w:t>USSD</w:t>
            </w:r>
          </w:p>
        </w:tc>
        <w:tc>
          <w:tcPr>
            <w:tcW w:w="6989" w:type="dxa"/>
            <w:tcBorders>
              <w:top w:val="single" w:sz="8" w:space="0" w:color="00000A"/>
              <w:left w:val="single" w:sz="8" w:space="0" w:color="00000A"/>
              <w:bottom w:val="single" w:sz="8" w:space="0" w:color="00000A"/>
              <w:right w:val="single" w:sz="8" w:space="0" w:color="00000A"/>
            </w:tcBorders>
            <w:shd w:val="clear" w:color="auto" w:fill="auto"/>
          </w:tcPr>
          <w:p w14:paraId="561A6083" w14:textId="77777777" w:rsidR="00B227B7" w:rsidRDefault="00237B8D">
            <w:pPr>
              <w:pStyle w:val="template"/>
              <w:jc w:val="both"/>
              <w:rPr>
                <w:i w:val="0"/>
                <w:sz w:val="20"/>
                <w:szCs w:val="24"/>
              </w:rPr>
            </w:pPr>
            <w:r>
              <w:rPr>
                <w:i w:val="0"/>
                <w:sz w:val="20"/>
                <w:szCs w:val="24"/>
              </w:rPr>
              <w:t>Unstructured Supplementary Service Data</w:t>
            </w:r>
          </w:p>
        </w:tc>
      </w:tr>
      <w:tr w:rsidR="00B227B7" w14:paraId="31037F6D" w14:textId="77777777">
        <w:tc>
          <w:tcPr>
            <w:tcW w:w="178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7B73C01F" w14:textId="77777777" w:rsidR="00B227B7" w:rsidRDefault="00237B8D">
            <w:pPr>
              <w:pStyle w:val="template"/>
              <w:jc w:val="both"/>
              <w:rPr>
                <w:i w:val="0"/>
                <w:sz w:val="20"/>
                <w:szCs w:val="24"/>
              </w:rPr>
            </w:pPr>
            <w:r>
              <w:rPr>
                <w:i w:val="0"/>
                <w:sz w:val="20"/>
                <w:szCs w:val="24"/>
              </w:rPr>
              <w:t>MSISDN</w:t>
            </w:r>
          </w:p>
        </w:tc>
        <w:tc>
          <w:tcPr>
            <w:tcW w:w="69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229E6132" w14:textId="77777777" w:rsidR="00B227B7" w:rsidRDefault="00237B8D">
            <w:pPr>
              <w:pStyle w:val="template"/>
              <w:jc w:val="both"/>
              <w:rPr>
                <w:i w:val="0"/>
                <w:sz w:val="20"/>
                <w:szCs w:val="24"/>
              </w:rPr>
            </w:pPr>
            <w:r>
              <w:rPr>
                <w:i w:val="0"/>
                <w:sz w:val="20"/>
                <w:szCs w:val="24"/>
              </w:rPr>
              <w:t>Mobile Subscriber Integrated Services Digital Network Number (i.e. Mobile Number)</w:t>
            </w:r>
          </w:p>
        </w:tc>
      </w:tr>
      <w:tr w:rsidR="00B227B7" w14:paraId="3DA0B24C" w14:textId="77777777">
        <w:tc>
          <w:tcPr>
            <w:tcW w:w="178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E3C3E47" w14:textId="77777777" w:rsidR="00B227B7" w:rsidRDefault="00237B8D">
            <w:pPr>
              <w:pStyle w:val="template"/>
              <w:jc w:val="both"/>
              <w:rPr>
                <w:i w:val="0"/>
                <w:sz w:val="20"/>
                <w:szCs w:val="24"/>
              </w:rPr>
            </w:pPr>
            <w:r>
              <w:rPr>
                <w:i w:val="0"/>
                <w:sz w:val="20"/>
                <w:szCs w:val="24"/>
              </w:rPr>
              <w:t>PIN</w:t>
            </w:r>
          </w:p>
        </w:tc>
        <w:tc>
          <w:tcPr>
            <w:tcW w:w="69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182E2727" w14:textId="77777777" w:rsidR="00B227B7" w:rsidRDefault="00237B8D">
            <w:pPr>
              <w:pStyle w:val="template"/>
              <w:jc w:val="both"/>
              <w:rPr>
                <w:i w:val="0"/>
                <w:sz w:val="20"/>
                <w:szCs w:val="24"/>
              </w:rPr>
            </w:pPr>
            <w:r>
              <w:rPr>
                <w:i w:val="0"/>
                <w:sz w:val="20"/>
                <w:szCs w:val="24"/>
              </w:rPr>
              <w:t>Personal Identification Number</w:t>
            </w:r>
          </w:p>
        </w:tc>
      </w:tr>
      <w:tr w:rsidR="00B227B7" w14:paraId="1FB68911" w14:textId="77777777">
        <w:tc>
          <w:tcPr>
            <w:tcW w:w="1785" w:type="dxa"/>
            <w:tcBorders>
              <w:top w:val="single" w:sz="8" w:space="0" w:color="00000A"/>
              <w:left w:val="single" w:sz="8" w:space="0" w:color="00000A"/>
              <w:bottom w:val="single" w:sz="8" w:space="0" w:color="00000A"/>
              <w:right w:val="single" w:sz="8" w:space="0" w:color="00000A"/>
            </w:tcBorders>
            <w:shd w:val="clear" w:color="auto" w:fill="auto"/>
            <w:vAlign w:val="center"/>
          </w:tcPr>
          <w:p w14:paraId="58E4F11D" w14:textId="77777777" w:rsidR="00B227B7" w:rsidRDefault="00B227B7">
            <w:pPr>
              <w:pStyle w:val="template"/>
              <w:rPr>
                <w:i w:val="0"/>
                <w:sz w:val="20"/>
                <w:szCs w:val="24"/>
              </w:rPr>
            </w:pPr>
          </w:p>
        </w:tc>
        <w:tc>
          <w:tcPr>
            <w:tcW w:w="6989" w:type="dxa"/>
            <w:tcBorders>
              <w:top w:val="single" w:sz="8" w:space="0" w:color="00000A"/>
              <w:left w:val="single" w:sz="8" w:space="0" w:color="00000A"/>
              <w:bottom w:val="single" w:sz="8" w:space="0" w:color="00000A"/>
              <w:right w:val="single" w:sz="8" w:space="0" w:color="00000A"/>
            </w:tcBorders>
            <w:shd w:val="clear" w:color="auto" w:fill="auto"/>
            <w:vAlign w:val="center"/>
          </w:tcPr>
          <w:p w14:paraId="6202C7C4" w14:textId="77777777" w:rsidR="00B227B7" w:rsidRDefault="00B227B7">
            <w:pPr>
              <w:pStyle w:val="template"/>
              <w:jc w:val="both"/>
              <w:rPr>
                <w:i w:val="0"/>
                <w:sz w:val="20"/>
                <w:szCs w:val="24"/>
              </w:rPr>
            </w:pPr>
          </w:p>
        </w:tc>
      </w:tr>
    </w:tbl>
    <w:p w14:paraId="38B50301" w14:textId="77777777" w:rsidR="00B227B7" w:rsidRDefault="00B227B7" w:rsidP="00992742">
      <w:pPr>
        <w:pStyle w:val="BodyText2"/>
      </w:pPr>
    </w:p>
    <w:p w14:paraId="13410F30" w14:textId="77777777" w:rsidR="00B227B7" w:rsidRDefault="00237B8D">
      <w:pPr>
        <w:pStyle w:val="Heading3"/>
        <w:numPr>
          <w:ilvl w:val="2"/>
          <w:numId w:val="2"/>
        </w:numPr>
        <w:pBdr>
          <w:bottom w:val="single" w:sz="8" w:space="0" w:color="E31937"/>
        </w:pBdr>
      </w:pPr>
      <w:bookmarkStart w:id="30" w:name="_Toc450219370"/>
      <w:bookmarkStart w:id="31" w:name="_Toc5113481"/>
      <w:r>
        <w:lastRenderedPageBreak/>
        <w:t>Conventions</w:t>
      </w:r>
      <w:bookmarkEnd w:id="30"/>
      <w:bookmarkEnd w:id="31"/>
    </w:p>
    <w:tbl>
      <w:tblPr>
        <w:tblW w:w="9216" w:type="dxa"/>
        <w:tblBorders>
          <w:top w:val="single" w:sz="8" w:space="0" w:color="00000A"/>
          <w:left w:val="single" w:sz="8" w:space="0" w:color="00000A"/>
          <w:bottom w:val="single" w:sz="8" w:space="0" w:color="00000A"/>
          <w:right w:val="single" w:sz="8" w:space="0" w:color="00000A"/>
          <w:insideH w:val="single" w:sz="8" w:space="0" w:color="00000A"/>
          <w:insideV w:val="single" w:sz="8" w:space="0" w:color="00000A"/>
        </w:tblBorders>
        <w:tblCellMar>
          <w:left w:w="107" w:type="dxa"/>
        </w:tblCellMar>
        <w:tblLook w:val="0000" w:firstRow="0" w:lastRow="0" w:firstColumn="0" w:lastColumn="0" w:noHBand="0" w:noVBand="0"/>
      </w:tblPr>
      <w:tblGrid>
        <w:gridCol w:w="9216"/>
      </w:tblGrid>
      <w:tr w:rsidR="00B227B7" w14:paraId="3E6EE667" w14:textId="77777777">
        <w:tc>
          <w:tcPr>
            <w:tcW w:w="9216" w:type="dxa"/>
            <w:tcBorders>
              <w:top w:val="single" w:sz="8" w:space="0" w:color="00000A"/>
              <w:left w:val="single" w:sz="8" w:space="0" w:color="00000A"/>
              <w:bottom w:val="single" w:sz="8" w:space="0" w:color="00000A"/>
              <w:right w:val="single" w:sz="8" w:space="0" w:color="00000A"/>
            </w:tcBorders>
            <w:shd w:val="clear" w:color="auto" w:fill="E6E6E6"/>
          </w:tcPr>
          <w:p w14:paraId="41F06567" w14:textId="77777777" w:rsidR="00B227B7" w:rsidRDefault="00237B8D">
            <w:pPr>
              <w:pStyle w:val="NoteHeading"/>
              <w:numPr>
                <w:ilvl w:val="0"/>
                <w:numId w:val="3"/>
              </w:numPr>
              <w:rPr>
                <w:i/>
              </w:rPr>
            </w:pPr>
            <w:r>
              <w:t>Depicts important note</w:t>
            </w:r>
          </w:p>
        </w:tc>
      </w:tr>
      <w:tr w:rsidR="00B227B7" w14:paraId="241427AC" w14:textId="77777777">
        <w:tc>
          <w:tcPr>
            <w:tcW w:w="9216" w:type="dxa"/>
            <w:tcBorders>
              <w:top w:val="single" w:sz="8" w:space="0" w:color="00000A"/>
              <w:left w:val="single" w:sz="8" w:space="0" w:color="00000A"/>
              <w:bottom w:val="single" w:sz="8" w:space="0" w:color="00000A"/>
              <w:right w:val="single" w:sz="8" w:space="0" w:color="00000A"/>
            </w:tcBorders>
            <w:shd w:val="clear" w:color="auto" w:fill="auto"/>
          </w:tcPr>
          <w:p w14:paraId="3F89C9EC" w14:textId="77777777" w:rsidR="00B227B7" w:rsidRDefault="00237B8D" w:rsidP="00992742">
            <w:pPr>
              <w:pStyle w:val="BodyText2"/>
            </w:pPr>
            <w:r>
              <w:t xml:space="preserve">  *   Depicts mandatory field </w:t>
            </w:r>
          </w:p>
        </w:tc>
      </w:tr>
      <w:tr w:rsidR="00B227B7" w14:paraId="7C603BCB" w14:textId="77777777">
        <w:tc>
          <w:tcPr>
            <w:tcW w:w="9216" w:type="dxa"/>
            <w:tcBorders>
              <w:top w:val="single" w:sz="8" w:space="0" w:color="00000A"/>
              <w:left w:val="single" w:sz="8" w:space="0" w:color="00000A"/>
              <w:bottom w:val="single" w:sz="8" w:space="0" w:color="00000A"/>
              <w:right w:val="single" w:sz="8" w:space="0" w:color="00000A"/>
            </w:tcBorders>
            <w:shd w:val="clear" w:color="auto" w:fill="FFFF99"/>
          </w:tcPr>
          <w:p w14:paraId="3442A928" w14:textId="77777777" w:rsidR="00B227B7" w:rsidRDefault="00237B8D" w:rsidP="00992742">
            <w:pPr>
              <w:pStyle w:val="BodyText2"/>
            </w:pPr>
            <w:r>
              <w:rPr>
                <w:rFonts w:ascii="Webdings" w:eastAsia="Webdings" w:hAnsi="Webdings" w:cs="Webdings"/>
              </w:rPr>
              <w:t></w:t>
            </w:r>
            <w:r>
              <w:t xml:space="preserve"> Depicts important open item</w:t>
            </w:r>
          </w:p>
        </w:tc>
      </w:tr>
    </w:tbl>
    <w:p w14:paraId="380DF212" w14:textId="77777777" w:rsidR="00B227B7" w:rsidRDefault="00B227B7">
      <w:pPr>
        <w:pStyle w:val="command"/>
      </w:pPr>
    </w:p>
    <w:p w14:paraId="0A0C6167" w14:textId="77777777" w:rsidR="00B227B7" w:rsidRDefault="00237B8D">
      <w:pPr>
        <w:pStyle w:val="Heading2"/>
        <w:numPr>
          <w:ilvl w:val="1"/>
          <w:numId w:val="2"/>
        </w:numPr>
      </w:pPr>
      <w:bookmarkStart w:id="32" w:name="_Toc5113482"/>
      <w:r>
        <w:t>Intended Audience</w:t>
      </w:r>
      <w:bookmarkEnd w:id="32"/>
    </w:p>
    <w:p w14:paraId="18015D20" w14:textId="77777777" w:rsidR="00B227B7" w:rsidRDefault="00014CAF" w:rsidP="00992742">
      <w:pPr>
        <w:pStyle w:val="BodyText2"/>
        <w:rPr>
          <w:b/>
        </w:rPr>
      </w:pPr>
      <w:r>
        <w:t>Orange Morocco</w:t>
      </w:r>
      <w:r w:rsidR="00237B8D">
        <w:t xml:space="preserve"> team of product management, product validation group, marketing, operations, project &amp; program management, change management, documentation and technical (IT) personnel are responsible for evaluating, architecting, specifying, implementing and operating the mobiquity® system are the intended audience for this document. </w:t>
      </w:r>
    </w:p>
    <w:p w14:paraId="075E4AA7" w14:textId="77777777" w:rsidR="00B227B7" w:rsidRDefault="00B227B7" w:rsidP="00992742">
      <w:pPr>
        <w:pStyle w:val="BodyText2"/>
      </w:pPr>
    </w:p>
    <w:p w14:paraId="47629AB8" w14:textId="77777777" w:rsidR="00B227B7" w:rsidRDefault="00237B8D">
      <w:pPr>
        <w:pStyle w:val="Heading2"/>
        <w:numPr>
          <w:ilvl w:val="1"/>
          <w:numId w:val="2"/>
        </w:numPr>
      </w:pPr>
      <w:bookmarkStart w:id="33" w:name="_Toc5113483"/>
      <w:r>
        <w:t>Limits of the Document</w:t>
      </w:r>
      <w:bookmarkEnd w:id="33"/>
    </w:p>
    <w:p w14:paraId="2CD66B92" w14:textId="77777777" w:rsidR="00B227B7" w:rsidRDefault="00237B8D" w:rsidP="00992742">
      <w:pPr>
        <w:pStyle w:val="BodyText2"/>
      </w:pPr>
      <w:r>
        <w:t>The document describes only the functional details</w:t>
      </w:r>
      <w:r w:rsidR="00014CAF">
        <w:t xml:space="preserve"> of the HPS integration</w:t>
      </w:r>
      <w:r>
        <w:t>. Technical implementation details are not covered in this document.</w:t>
      </w:r>
    </w:p>
    <w:p w14:paraId="38E99B01" w14:textId="77777777" w:rsidR="00B227B7" w:rsidRDefault="00B227B7" w:rsidP="00992742">
      <w:pPr>
        <w:pStyle w:val="BodyText2"/>
      </w:pPr>
    </w:p>
    <w:p w14:paraId="74EC3C78" w14:textId="77777777" w:rsidR="00B227B7" w:rsidRDefault="00237B8D" w:rsidP="00992742">
      <w:pPr>
        <w:pStyle w:val="BodyText2"/>
      </w:pPr>
      <w:r>
        <w:br w:type="page"/>
      </w:r>
    </w:p>
    <w:p w14:paraId="25D8AFE5" w14:textId="77777777" w:rsidR="00B227B7" w:rsidRDefault="00237B8D">
      <w:pPr>
        <w:pStyle w:val="Heading1"/>
        <w:numPr>
          <w:ilvl w:val="0"/>
          <w:numId w:val="2"/>
        </w:numPr>
        <w:ind w:right="360" w:firstLine="0"/>
      </w:pPr>
      <w:bookmarkStart w:id="34" w:name="_Toc5113484"/>
      <w:r>
        <w:lastRenderedPageBreak/>
        <w:t>HPS switch integration</w:t>
      </w:r>
      <w:bookmarkEnd w:id="34"/>
    </w:p>
    <w:p w14:paraId="04E0B80A" w14:textId="77777777" w:rsidR="00B227B7" w:rsidRDefault="00237B8D">
      <w:pPr>
        <w:pStyle w:val="Heading2"/>
        <w:numPr>
          <w:ilvl w:val="1"/>
          <w:numId w:val="2"/>
        </w:numPr>
        <w:rPr>
          <w:highlight w:val="white"/>
        </w:rPr>
      </w:pPr>
      <w:bookmarkStart w:id="35" w:name="_Toc5113485"/>
      <w:r>
        <w:rPr>
          <w:shd w:val="clear" w:color="auto" w:fill="FFFFFF"/>
        </w:rPr>
        <w:t>Requirement</w:t>
      </w:r>
      <w:bookmarkEnd w:id="35"/>
    </w:p>
    <w:p w14:paraId="3C0114ED" w14:textId="1E170B17" w:rsidR="00B227B7" w:rsidRDefault="00237B8D" w:rsidP="00992742">
      <w:pPr>
        <w:pStyle w:val="BodyText2"/>
        <w:rPr>
          <w:shd w:val="clear" w:color="auto" w:fill="FFFFFF"/>
        </w:rPr>
      </w:pPr>
      <w:r>
        <w:rPr>
          <w:shd w:val="clear" w:color="auto" w:fill="FFFFFF"/>
        </w:rPr>
        <w:t>As per national regulatory</w:t>
      </w:r>
      <w:r w:rsidR="00014CAF">
        <w:rPr>
          <w:shd w:val="clear" w:color="auto" w:fill="FFFFFF"/>
        </w:rPr>
        <w:t xml:space="preserve"> body</w:t>
      </w:r>
      <w:r>
        <w:rPr>
          <w:shd w:val="clear" w:color="auto" w:fill="FFFFFF"/>
        </w:rPr>
        <w:t xml:space="preserve"> of Morocco, </w:t>
      </w:r>
      <w:r w:rsidR="006F3AC9">
        <w:rPr>
          <w:shd w:val="clear" w:color="auto" w:fill="FFFFFF"/>
        </w:rPr>
        <w:t>it is mandatory for the</w:t>
      </w:r>
      <w:r>
        <w:rPr>
          <w:shd w:val="clear" w:color="auto" w:fill="FFFFFF"/>
        </w:rPr>
        <w:t xml:space="preserve"> mobile financial system</w:t>
      </w:r>
      <w:r w:rsidR="006F3AC9">
        <w:rPr>
          <w:shd w:val="clear" w:color="auto" w:fill="FFFFFF"/>
        </w:rPr>
        <w:t xml:space="preserve"> to provide interoperability and</w:t>
      </w:r>
      <w:r>
        <w:rPr>
          <w:shd w:val="clear" w:color="auto" w:fill="FFFFFF"/>
        </w:rPr>
        <w:t xml:space="preserve"> </w:t>
      </w:r>
      <w:r w:rsidR="006F3AC9">
        <w:rPr>
          <w:shd w:val="clear" w:color="auto" w:fill="FFFFFF"/>
        </w:rPr>
        <w:t>hence the same</w:t>
      </w:r>
      <w:r>
        <w:rPr>
          <w:shd w:val="clear" w:color="auto" w:fill="FFFFFF"/>
        </w:rPr>
        <w:t xml:space="preserve"> should be integrated with</w:t>
      </w:r>
      <w:r w:rsidR="006F3AC9">
        <w:rPr>
          <w:shd w:val="clear" w:color="auto" w:fill="FFFFFF"/>
        </w:rPr>
        <w:t xml:space="preserve"> the</w:t>
      </w:r>
      <w:r>
        <w:rPr>
          <w:shd w:val="clear" w:color="auto" w:fill="FFFFFF"/>
        </w:rPr>
        <w:t xml:space="preserve"> HPS switch.</w:t>
      </w:r>
    </w:p>
    <w:p w14:paraId="3384C275" w14:textId="77777777" w:rsidR="006F3AC9" w:rsidRDefault="006F3AC9" w:rsidP="00992742">
      <w:pPr>
        <w:pStyle w:val="BodyText2"/>
        <w:rPr>
          <w:highlight w:val="white"/>
        </w:rPr>
      </w:pPr>
    </w:p>
    <w:p w14:paraId="7B015DB5" w14:textId="624B833E" w:rsidR="00B227B7" w:rsidRDefault="00237B8D" w:rsidP="00992742">
      <w:pPr>
        <w:pStyle w:val="BodyText2"/>
        <w:rPr>
          <w:highlight w:val="white"/>
        </w:rPr>
      </w:pPr>
      <w:r>
        <w:rPr>
          <w:shd w:val="clear" w:color="auto" w:fill="FFFFFF"/>
        </w:rPr>
        <w:t>This capability will enable the cus</w:t>
      </w:r>
      <w:r w:rsidR="006F3AC9">
        <w:rPr>
          <w:shd w:val="clear" w:color="auto" w:fill="FFFFFF"/>
        </w:rPr>
        <w:t>tomers of one Mobile Financial S</w:t>
      </w:r>
      <w:r>
        <w:rPr>
          <w:shd w:val="clear" w:color="auto" w:fill="FFFFFF"/>
        </w:rPr>
        <w:t>ystem to tran</w:t>
      </w:r>
      <w:r w:rsidR="006F3AC9">
        <w:rPr>
          <w:shd w:val="clear" w:color="auto" w:fill="FFFFFF"/>
        </w:rPr>
        <w:t>sfer money to a customer belonging</w:t>
      </w:r>
      <w:r>
        <w:rPr>
          <w:shd w:val="clear" w:color="auto" w:fill="FFFFFF"/>
        </w:rPr>
        <w:t xml:space="preserve"> to an</w:t>
      </w:r>
      <w:r w:rsidR="006F3AC9">
        <w:rPr>
          <w:shd w:val="clear" w:color="auto" w:fill="FFFFFF"/>
        </w:rPr>
        <w:t>y other Mobile Financial System in the same country integrated with HPS.</w:t>
      </w:r>
    </w:p>
    <w:p w14:paraId="63DAEA9D" w14:textId="77777777" w:rsidR="00B227B7" w:rsidRDefault="00B227B7" w:rsidP="000165C0">
      <w:pPr>
        <w:pStyle w:val="BodyText2"/>
        <w:rPr>
          <w:highlight w:val="white"/>
        </w:rPr>
      </w:pPr>
    </w:p>
    <w:p w14:paraId="60677C0C" w14:textId="77777777" w:rsidR="00B227B7" w:rsidRDefault="00237B8D">
      <w:pPr>
        <w:pStyle w:val="Heading2"/>
        <w:numPr>
          <w:ilvl w:val="1"/>
          <w:numId w:val="2"/>
        </w:numPr>
      </w:pPr>
      <w:bookmarkStart w:id="36" w:name="_Toc5113486"/>
      <w:r>
        <w:t>Proposed Solution</w:t>
      </w:r>
      <w:bookmarkEnd w:id="36"/>
    </w:p>
    <w:p w14:paraId="7D0ED197" w14:textId="77777777" w:rsidR="00B227B7" w:rsidRDefault="00237B8D" w:rsidP="00992742">
      <w:pPr>
        <w:pStyle w:val="BodyText2"/>
      </w:pPr>
      <w:r>
        <w:t>This section explains the functional flow of different MFS services with respect to interoperability capability along with HPS switch integration.</w:t>
      </w:r>
    </w:p>
    <w:p w14:paraId="487EC5CD" w14:textId="77777777" w:rsidR="006F3AC9" w:rsidRDefault="006F3AC9" w:rsidP="00992742">
      <w:pPr>
        <w:pStyle w:val="BodyText2"/>
      </w:pPr>
    </w:p>
    <w:p w14:paraId="3C8B8A03" w14:textId="05F4872B" w:rsidR="00B227B7" w:rsidRDefault="006F3AC9">
      <w:pPr>
        <w:pStyle w:val="Heading3"/>
        <w:numPr>
          <w:ilvl w:val="2"/>
          <w:numId w:val="2"/>
        </w:numPr>
      </w:pPr>
      <w:bookmarkStart w:id="37" w:name="_Toc5113487"/>
      <w:r>
        <w:t>User registration (System A</w:t>
      </w:r>
      <w:r w:rsidR="00237B8D">
        <w:t>dmin</w:t>
      </w:r>
      <w:r>
        <w:t>, Channel User and C</w:t>
      </w:r>
      <w:r w:rsidR="00237B8D">
        <w:t>ustomer)</w:t>
      </w:r>
      <w:bookmarkEnd w:id="37"/>
    </w:p>
    <w:p w14:paraId="503A6E2E" w14:textId="77777777" w:rsidR="00B227B7" w:rsidRDefault="00237B8D" w:rsidP="001C1B21">
      <w:pPr>
        <w:pStyle w:val="ListBullet1"/>
        <w:numPr>
          <w:ilvl w:val="0"/>
          <w:numId w:val="0"/>
        </w:numPr>
      </w:pPr>
      <w:r>
        <w:t>Following is the approach proposed and applicable business rules:</w:t>
      </w:r>
    </w:p>
    <w:p w14:paraId="6CA1B36C" w14:textId="77777777" w:rsidR="00B227B7" w:rsidRDefault="00237B8D" w:rsidP="00970D49">
      <w:pPr>
        <w:pStyle w:val="ListBullet1"/>
        <w:numPr>
          <w:ilvl w:val="0"/>
          <w:numId w:val="4"/>
        </w:numPr>
      </w:pPr>
      <w:r>
        <w:t>All system users, channel users- agent, merchant, distributor, partners-billers &amp; customer will be maintained in mobiquity system.</w:t>
      </w:r>
    </w:p>
    <w:p w14:paraId="41BFA965" w14:textId="77777777" w:rsidR="000D1CC7" w:rsidRDefault="00237B8D" w:rsidP="00970D49">
      <w:pPr>
        <w:pStyle w:val="ListBullet1"/>
        <w:numPr>
          <w:ilvl w:val="0"/>
          <w:numId w:val="4"/>
        </w:numPr>
      </w:pPr>
      <w:r>
        <w:t xml:space="preserve">System admin user registration process will remain </w:t>
      </w:r>
      <w:r w:rsidR="000D1CC7">
        <w:t>as per the current functionality.</w:t>
      </w:r>
    </w:p>
    <w:p w14:paraId="126D38D6" w14:textId="717B1C9B" w:rsidR="00B227B7" w:rsidRDefault="000D1CC7" w:rsidP="00970D49">
      <w:pPr>
        <w:pStyle w:val="ListBullet1"/>
      </w:pPr>
      <w:r>
        <w:t>In other words, there will be no interaction with HPS system</w:t>
      </w:r>
      <w:r w:rsidR="00237B8D">
        <w:t>.</w:t>
      </w:r>
    </w:p>
    <w:p w14:paraId="5E885F1D" w14:textId="77777777" w:rsidR="000D1CC7" w:rsidRDefault="00237B8D" w:rsidP="00970D49">
      <w:pPr>
        <w:pStyle w:val="ListBullet1"/>
        <w:numPr>
          <w:ilvl w:val="0"/>
          <w:numId w:val="4"/>
        </w:numPr>
      </w:pPr>
      <w:r>
        <w:t>Channel</w:t>
      </w:r>
      <w:r w:rsidR="000D1CC7">
        <w:t xml:space="preserve"> User, P</w:t>
      </w:r>
      <w:r>
        <w:t>artner</w:t>
      </w:r>
      <w:r w:rsidR="000D1CC7">
        <w:t>s &amp; C</w:t>
      </w:r>
      <w:r>
        <w:t xml:space="preserve">ustomer registration </w:t>
      </w:r>
      <w:r w:rsidR="000D1CC7">
        <w:t>will remain as per the current functionality.</w:t>
      </w:r>
    </w:p>
    <w:p w14:paraId="4743A6CE" w14:textId="183271EA" w:rsidR="000D1CC7" w:rsidRDefault="000D1CC7" w:rsidP="00970D49">
      <w:pPr>
        <w:pStyle w:val="ListBullet1"/>
      </w:pPr>
      <w:r>
        <w:t>In other words, there will be no interaction with HPS system.</w:t>
      </w:r>
    </w:p>
    <w:p w14:paraId="05251730" w14:textId="098F995F" w:rsidR="00B227B7" w:rsidRDefault="000D1CC7" w:rsidP="00970D49">
      <w:pPr>
        <w:pStyle w:val="ListBullet1"/>
        <w:numPr>
          <w:ilvl w:val="0"/>
          <w:numId w:val="4"/>
        </w:numPr>
      </w:pPr>
      <w:r>
        <w:t xml:space="preserve">A user </w:t>
      </w:r>
      <w:r w:rsidR="004D1926">
        <w:t xml:space="preserve">(merchant or customer) </w:t>
      </w:r>
      <w:r w:rsidRPr="007779DD">
        <w:rPr>
          <w:b/>
        </w:rPr>
        <w:t>belonging</w:t>
      </w:r>
      <w:r w:rsidR="00237B8D" w:rsidRPr="007779DD">
        <w:rPr>
          <w:b/>
        </w:rPr>
        <w:t xml:space="preserve"> to any operator</w:t>
      </w:r>
      <w:r w:rsidR="00237B8D">
        <w:t xml:space="preserve"> is allowed to register in</w:t>
      </w:r>
      <w:r w:rsidR="004D1926">
        <w:t xml:space="preserve"> Orange</w:t>
      </w:r>
      <w:r w:rsidR="00237B8D">
        <w:t xml:space="preserve"> mobiquity system</w:t>
      </w:r>
      <w:r w:rsidR="007779DD">
        <w:t xml:space="preserve"> hence there should not be any operator prefixes defined in the mobiquity system.</w:t>
      </w:r>
    </w:p>
    <w:p w14:paraId="7AF73C2A" w14:textId="0C8B3918" w:rsidR="00B227B7" w:rsidRDefault="00237B8D" w:rsidP="00970D49">
      <w:pPr>
        <w:pStyle w:val="ListBullet1"/>
      </w:pPr>
      <w:r>
        <w:t>With same mobile number</w:t>
      </w:r>
      <w:r w:rsidR="000D1CC7">
        <w:t>, a</w:t>
      </w:r>
      <w:r>
        <w:t xml:space="preserve"> user can register in different Mobile Financial systems. E.g. </w:t>
      </w:r>
      <w:r w:rsidR="000D1CC7">
        <w:t>Orange</w:t>
      </w:r>
      <w:r>
        <w:t xml:space="preserve"> mobile operator customer can register on </w:t>
      </w:r>
      <w:r w:rsidR="000D1CC7">
        <w:t>Orange</w:t>
      </w:r>
      <w:r>
        <w:t xml:space="preserve"> mobiquity system, </w:t>
      </w:r>
      <w:proofErr w:type="spellStart"/>
      <w:r w:rsidR="00A74362">
        <w:t>Maroc</w:t>
      </w:r>
      <w:proofErr w:type="spellEnd"/>
      <w:r w:rsidR="000D1CC7">
        <w:t xml:space="preserve"> MFS or</w:t>
      </w:r>
      <w:r>
        <w:t xml:space="preserve"> any other MFS system.</w:t>
      </w:r>
    </w:p>
    <w:p w14:paraId="79CC2323" w14:textId="6DFD9515" w:rsidR="00B227B7" w:rsidRPr="00774F2F" w:rsidRDefault="004D1926" w:rsidP="00970D49">
      <w:pPr>
        <w:pStyle w:val="ListBullet1"/>
        <w:numPr>
          <w:ilvl w:val="0"/>
          <w:numId w:val="4"/>
        </w:numPr>
      </w:pPr>
      <w:r w:rsidRPr="00774F2F">
        <w:t>Users belonging to ‘</w:t>
      </w:r>
      <w:r w:rsidR="000D1CC7" w:rsidRPr="00774F2F">
        <w:t>Orange</w:t>
      </w:r>
      <w:r w:rsidR="00237B8D" w:rsidRPr="00774F2F">
        <w:t xml:space="preserve"> operator</w:t>
      </w:r>
      <w:r w:rsidRPr="00774F2F">
        <w:t>’</w:t>
      </w:r>
      <w:r w:rsidR="00237B8D" w:rsidRPr="00774F2F">
        <w:t xml:space="preserve"> can access the mobiquity services through USSD, mobile &amp; web interface. While other operator users can access </w:t>
      </w:r>
      <w:r w:rsidR="00457153" w:rsidRPr="00774F2F">
        <w:t>Orange</w:t>
      </w:r>
      <w:r w:rsidR="00237B8D" w:rsidRPr="00774F2F">
        <w:t xml:space="preserve"> mobiquity services throu</w:t>
      </w:r>
      <w:r w:rsidR="00A74362" w:rsidRPr="00774F2F">
        <w:t>gh web interface and Mobile app basis availability from the service provider.</w:t>
      </w:r>
    </w:p>
    <w:p w14:paraId="7F0486F4" w14:textId="533B410B" w:rsidR="00BA3F3A" w:rsidRDefault="00BA3F3A" w:rsidP="00970D49">
      <w:pPr>
        <w:pStyle w:val="ListBullet1"/>
      </w:pPr>
      <w:r w:rsidRPr="00774F2F">
        <w:t>The access channels are outside the scope of mobiquity platform.</w:t>
      </w:r>
    </w:p>
    <w:p w14:paraId="54595709" w14:textId="77777777" w:rsidR="00457153" w:rsidRDefault="00237B8D" w:rsidP="00970D49">
      <w:pPr>
        <w:pStyle w:val="ListBullet1"/>
        <w:numPr>
          <w:ilvl w:val="0"/>
          <w:numId w:val="4"/>
        </w:numPr>
      </w:pPr>
      <w:r>
        <w:t>As per current agreed scope, mobiquity Customers &amp; Merchants will register at HPS switch</w:t>
      </w:r>
    </w:p>
    <w:p w14:paraId="10A92EB2" w14:textId="5F11625F" w:rsidR="00BA3F3A" w:rsidRDefault="00237B8D" w:rsidP="00970D49">
      <w:pPr>
        <w:pStyle w:val="ListBullet1"/>
      </w:pPr>
      <w:r w:rsidRPr="004D1926">
        <w:t>HPS will store user information like- mobile number (registered</w:t>
      </w:r>
      <w:r>
        <w:t xml:space="preserve"> in mobiquity) </w:t>
      </w:r>
      <w:r w:rsidR="004D1926">
        <w:t xml:space="preserve">and the default wallet </w:t>
      </w:r>
      <w:r w:rsidR="0026052E">
        <w:t xml:space="preserve">operator </w:t>
      </w:r>
      <w:r w:rsidR="004D1926">
        <w:t>for the user.</w:t>
      </w:r>
    </w:p>
    <w:p w14:paraId="0050B6C7" w14:textId="77777777" w:rsidR="00393102" w:rsidRDefault="00393102" w:rsidP="001C1B21">
      <w:pPr>
        <w:pStyle w:val="ListBullet1"/>
        <w:numPr>
          <w:ilvl w:val="0"/>
          <w:numId w:val="0"/>
        </w:numPr>
        <w:ind w:left="1440"/>
      </w:pPr>
    </w:p>
    <w:p w14:paraId="5A720A93" w14:textId="77777777" w:rsidR="00787555" w:rsidRPr="00787555" w:rsidRDefault="00787555" w:rsidP="00787555">
      <w:pPr>
        <w:pStyle w:val="ListParagraph"/>
        <w:keepNext/>
        <w:numPr>
          <w:ilvl w:val="0"/>
          <w:numId w:val="1"/>
        </w:numPr>
        <w:pBdr>
          <w:bottom w:val="single" w:sz="12" w:space="1" w:color="E31837"/>
        </w:pBdr>
        <w:spacing w:before="120" w:after="60"/>
        <w:outlineLvl w:val="0"/>
        <w:rPr>
          <w:rFonts w:ascii="Arial Narrow" w:hAnsi="Arial Narrow" w:cs="Arial"/>
          <w:b/>
          <w:bCs/>
          <w:vanish/>
          <w:color w:val="808080" w:themeColor="background1" w:themeShade="80"/>
          <w:kern w:val="2"/>
          <w:sz w:val="56"/>
          <w:szCs w:val="32"/>
        </w:rPr>
      </w:pPr>
    </w:p>
    <w:p w14:paraId="4E199E72" w14:textId="77777777" w:rsidR="00787555" w:rsidRPr="00787555" w:rsidRDefault="00787555" w:rsidP="00787555">
      <w:pPr>
        <w:pStyle w:val="ListParagraph"/>
        <w:keepNext/>
        <w:numPr>
          <w:ilvl w:val="0"/>
          <w:numId w:val="1"/>
        </w:numPr>
        <w:pBdr>
          <w:bottom w:val="single" w:sz="12" w:space="1" w:color="E31837"/>
        </w:pBdr>
        <w:spacing w:before="120" w:after="60"/>
        <w:outlineLvl w:val="0"/>
        <w:rPr>
          <w:rFonts w:ascii="Arial Narrow" w:hAnsi="Arial Narrow" w:cs="Arial"/>
          <w:b/>
          <w:bCs/>
          <w:vanish/>
          <w:color w:val="808080" w:themeColor="background1" w:themeShade="80"/>
          <w:kern w:val="2"/>
          <w:sz w:val="56"/>
          <w:szCs w:val="32"/>
        </w:rPr>
      </w:pPr>
    </w:p>
    <w:p w14:paraId="31E7EFE6" w14:textId="77777777" w:rsidR="00787555" w:rsidRPr="00787555" w:rsidRDefault="00787555" w:rsidP="00787555">
      <w:pPr>
        <w:pStyle w:val="ListParagraph"/>
        <w:keepNext/>
        <w:numPr>
          <w:ilvl w:val="1"/>
          <w:numId w:val="1"/>
        </w:numPr>
        <w:pBdr>
          <w:bottom w:val="single" w:sz="8" w:space="1" w:color="E31837"/>
        </w:pBdr>
        <w:spacing w:before="120" w:after="120"/>
        <w:jc w:val="both"/>
        <w:outlineLvl w:val="1"/>
        <w:rPr>
          <w:rFonts w:ascii="Arial Narrow" w:hAnsi="Arial Narrow" w:cs="Arial"/>
          <w:b/>
          <w:iCs/>
          <w:vanish/>
          <w:color w:val="6D6E71"/>
          <w:spacing w:val="20"/>
          <w:kern w:val="2"/>
          <w:sz w:val="32"/>
          <w:szCs w:val="28"/>
        </w:rPr>
      </w:pPr>
    </w:p>
    <w:p w14:paraId="3E60F59C" w14:textId="77777777" w:rsidR="00787555" w:rsidRPr="00787555" w:rsidRDefault="00787555" w:rsidP="00787555">
      <w:pPr>
        <w:pStyle w:val="ListParagraph"/>
        <w:keepNext/>
        <w:numPr>
          <w:ilvl w:val="2"/>
          <w:numId w:val="1"/>
        </w:numPr>
        <w:pBdr>
          <w:bottom w:val="single" w:sz="8" w:space="0" w:color="E31837"/>
        </w:pBdr>
        <w:spacing w:before="240" w:after="120"/>
        <w:jc w:val="both"/>
        <w:outlineLvl w:val="2"/>
        <w:rPr>
          <w:rFonts w:ascii="Arial Narrow" w:hAnsi="Arial Narrow" w:cs="Arial"/>
          <w:b/>
          <w:bCs/>
          <w:iCs/>
          <w:vanish/>
          <w:color w:val="6D6E71"/>
          <w:spacing w:val="20"/>
          <w:kern w:val="2"/>
          <w:sz w:val="28"/>
          <w:szCs w:val="26"/>
        </w:rPr>
      </w:pPr>
    </w:p>
    <w:p w14:paraId="45B0A570" w14:textId="6EFEC1E2" w:rsidR="00393102" w:rsidRDefault="00393102" w:rsidP="00787555">
      <w:pPr>
        <w:pStyle w:val="Heading4"/>
      </w:pPr>
      <w:r>
        <w:t>Business Flow</w:t>
      </w:r>
    </w:p>
    <w:p w14:paraId="24C78F7B" w14:textId="460F5A47" w:rsidR="00393102" w:rsidRDefault="00393102" w:rsidP="00992742">
      <w:pPr>
        <w:pStyle w:val="BodyText2"/>
      </w:pPr>
      <w:r>
        <w:t>The customer/merchant would have the following option to register on mobiquity and enroll for the interoperability service. Please find below the details for nomenclature.</w:t>
      </w:r>
    </w:p>
    <w:p w14:paraId="5DD46FE5" w14:textId="2951E6C8" w:rsidR="00393102" w:rsidRDefault="00393102" w:rsidP="00970D49">
      <w:pPr>
        <w:pStyle w:val="ListBullet1"/>
        <w:numPr>
          <w:ilvl w:val="0"/>
          <w:numId w:val="4"/>
        </w:numPr>
      </w:pPr>
      <w:r>
        <w:t>Registration is applicable for the mobiquity system.</w:t>
      </w:r>
    </w:p>
    <w:p w14:paraId="78D7EEFB" w14:textId="5A57F963" w:rsidR="00393102" w:rsidRDefault="00393102" w:rsidP="00970D49">
      <w:pPr>
        <w:pStyle w:val="ListBullet1"/>
        <w:numPr>
          <w:ilvl w:val="0"/>
          <w:numId w:val="4"/>
        </w:numPr>
      </w:pPr>
      <w:r>
        <w:t>Enrolment is applicable for the HPS system</w:t>
      </w:r>
    </w:p>
    <w:p w14:paraId="30187F42" w14:textId="77777777" w:rsidR="00393102" w:rsidRDefault="00393102" w:rsidP="000165C0">
      <w:pPr>
        <w:pStyle w:val="BodyText2"/>
      </w:pPr>
    </w:p>
    <w:p w14:paraId="6C9B222C" w14:textId="4BFA567A" w:rsidR="00393102" w:rsidRDefault="00393102" w:rsidP="00787555">
      <w:pPr>
        <w:pStyle w:val="Heading5"/>
      </w:pPr>
      <w:r>
        <w:lastRenderedPageBreak/>
        <w:t>Registration</w:t>
      </w:r>
    </w:p>
    <w:p w14:paraId="46A085DB" w14:textId="50254254" w:rsidR="00393102" w:rsidRDefault="00612F5C" w:rsidP="001C1B21">
      <w:pPr>
        <w:pStyle w:val="ListBullet1"/>
        <w:numPr>
          <w:ilvl w:val="0"/>
          <w:numId w:val="0"/>
        </w:numPr>
      </w:pPr>
      <w:r>
        <w:t>This</w:t>
      </w:r>
      <w:r w:rsidR="00393102">
        <w:t xml:space="preserve"> would allow the customer and merchant to be registered on the m</w:t>
      </w:r>
      <w:r>
        <w:t>obiquity system.</w:t>
      </w:r>
    </w:p>
    <w:p w14:paraId="173C0491" w14:textId="13EF5BD5" w:rsidR="00393102" w:rsidRDefault="00393102" w:rsidP="00970D49">
      <w:pPr>
        <w:pStyle w:val="ListBullet1"/>
        <w:numPr>
          <w:ilvl w:val="0"/>
          <w:numId w:val="4"/>
        </w:numPr>
      </w:pPr>
      <w:r>
        <w:t>The onboarding would be as per the current functionality.</w:t>
      </w:r>
    </w:p>
    <w:p w14:paraId="22CC5541" w14:textId="78C3D222" w:rsidR="00393102" w:rsidRDefault="00393102" w:rsidP="00970D49">
      <w:pPr>
        <w:pStyle w:val="ListBullet1"/>
        <w:numPr>
          <w:ilvl w:val="0"/>
          <w:numId w:val="4"/>
        </w:numPr>
      </w:pPr>
      <w:r>
        <w:t>Any changes to the registration flow would be outside the scope of Comviva.</w:t>
      </w:r>
    </w:p>
    <w:p w14:paraId="625EE230" w14:textId="7A495405" w:rsidR="00393102" w:rsidRDefault="00393102" w:rsidP="00787555">
      <w:pPr>
        <w:pStyle w:val="Heading5"/>
      </w:pPr>
      <w:r>
        <w:t>Registration and Enrolment</w:t>
      </w:r>
    </w:p>
    <w:p w14:paraId="47746AD2" w14:textId="55F589D7" w:rsidR="00393102" w:rsidRDefault="00393102" w:rsidP="00992742">
      <w:pPr>
        <w:pStyle w:val="BodyText2"/>
      </w:pPr>
      <w:r>
        <w:t>This would allow the customers and the merchants to be on</w:t>
      </w:r>
      <w:r w:rsidR="00612F5C">
        <w:t>-</w:t>
      </w:r>
      <w:r>
        <w:t>boarded on the mobiquity platform as well as get enrolled on the HPS system for interoperability.</w:t>
      </w:r>
      <w:r w:rsidR="00171065" w:rsidRPr="00171065">
        <w:t xml:space="preserve"> </w:t>
      </w:r>
      <w:r w:rsidR="00171065">
        <w:t>To enroll for interoperability</w:t>
      </w:r>
      <w:r w:rsidR="002967DE">
        <w:t>,</w:t>
      </w:r>
      <w:r w:rsidR="00171065">
        <w:t xml:space="preserve"> </w:t>
      </w:r>
      <w:r w:rsidR="00F972FD">
        <w:t>subscription/access channel should call the Registration API</w:t>
      </w:r>
      <w:r w:rsidR="00171065">
        <w:t>.</w:t>
      </w:r>
    </w:p>
    <w:p w14:paraId="6A0E6C4C" w14:textId="5D545AB5" w:rsidR="00393102" w:rsidRDefault="00393102" w:rsidP="00970D49">
      <w:pPr>
        <w:pStyle w:val="ListBullet1"/>
        <w:numPr>
          <w:ilvl w:val="0"/>
          <w:numId w:val="4"/>
        </w:numPr>
      </w:pPr>
      <w:r>
        <w:t>The customer would have an option to choose the interoperability option at time of registration.</w:t>
      </w:r>
      <w:r w:rsidR="00612F5C">
        <w:t xml:space="preserve"> In other words, if the customer chooses this option, the customer would be first registered successfully on the mobiquity system. Post registration, the Orange system would send </w:t>
      </w:r>
      <w:r w:rsidR="003351D8">
        <w:t>a</w:t>
      </w:r>
      <w:r w:rsidR="00612F5C">
        <w:t xml:space="preserve"> request to the InterOp Module to enroll the customer for the HPS service.</w:t>
      </w:r>
      <w:r w:rsidR="004C5B10" w:rsidRPr="004C5B10">
        <w:t xml:space="preserve"> </w:t>
      </w:r>
    </w:p>
    <w:p w14:paraId="1E93A97D" w14:textId="4AF55E87" w:rsidR="00612F5C" w:rsidRDefault="00612F5C" w:rsidP="00970D49">
      <w:pPr>
        <w:pStyle w:val="ListBullet1"/>
      </w:pPr>
      <w:r>
        <w:t xml:space="preserve">Separate request would be sent for the registration and enrolment to the </w:t>
      </w:r>
      <w:r w:rsidR="00787555">
        <w:t>mobiquity</w:t>
      </w:r>
      <w:r>
        <w:t xml:space="preserve"> and InterOp system respectively.</w:t>
      </w:r>
    </w:p>
    <w:p w14:paraId="42B2D1DD" w14:textId="5A3FA1C9" w:rsidR="00612F5C" w:rsidRDefault="00612F5C" w:rsidP="00970D49">
      <w:pPr>
        <w:pStyle w:val="ListBullet1"/>
        <w:numPr>
          <w:ilvl w:val="2"/>
          <w:numId w:val="4"/>
        </w:numPr>
      </w:pPr>
      <w:r>
        <w:t>The request would be sent from the Orange Add-On system, which is outside the scope of mobiquity.</w:t>
      </w:r>
    </w:p>
    <w:p w14:paraId="42384586" w14:textId="2D64DB99" w:rsidR="00787555" w:rsidRDefault="00787555" w:rsidP="00970D49">
      <w:pPr>
        <w:pStyle w:val="ListBullet1"/>
        <w:numPr>
          <w:ilvl w:val="2"/>
          <w:numId w:val="4"/>
        </w:numPr>
      </w:pPr>
      <w:r>
        <w:t xml:space="preserve">2 separate </w:t>
      </w:r>
      <w:r w:rsidR="00BF6479">
        <w:t>requests</w:t>
      </w:r>
      <w:r>
        <w:t xml:space="preserve"> would be sent.</w:t>
      </w:r>
    </w:p>
    <w:p w14:paraId="444305BB" w14:textId="520FCC34" w:rsidR="00612F5C" w:rsidRDefault="00612F5C" w:rsidP="00970D49">
      <w:pPr>
        <w:pStyle w:val="ListBullet1"/>
        <w:numPr>
          <w:ilvl w:val="2"/>
          <w:numId w:val="4"/>
        </w:numPr>
      </w:pPr>
      <w:r>
        <w:t>In case, an enrolment request is received by the InterOp system, the user would be enrolled at the HPS subject to validations.</w:t>
      </w:r>
    </w:p>
    <w:p w14:paraId="562E8777" w14:textId="4C8B088C" w:rsidR="00612F5C" w:rsidRDefault="00612F5C" w:rsidP="00970D49">
      <w:pPr>
        <w:pStyle w:val="ListBullet1"/>
        <w:numPr>
          <w:ilvl w:val="2"/>
          <w:numId w:val="4"/>
        </w:numPr>
      </w:pPr>
      <w:r>
        <w:t>For enrolment flow details, please refer to section 2.2.2</w:t>
      </w:r>
    </w:p>
    <w:p w14:paraId="555D65DB" w14:textId="322CF7AB" w:rsidR="00787555" w:rsidRDefault="001F7494" w:rsidP="00970D49">
      <w:pPr>
        <w:pStyle w:val="ListBullet1"/>
        <w:numPr>
          <w:ilvl w:val="0"/>
          <w:numId w:val="4"/>
        </w:numPr>
      </w:pPr>
      <w:r>
        <w:t xml:space="preserve">Merchant </w:t>
      </w:r>
      <w:r w:rsidR="000165C0">
        <w:t>registration</w:t>
      </w:r>
      <w:r>
        <w:t xml:space="preserve"> is done through web interface via Channel admin only. There will not be any change in existing </w:t>
      </w:r>
      <w:r w:rsidR="003351D8">
        <w:t>mob</w:t>
      </w:r>
      <w:r w:rsidR="00D01861">
        <w:t>i</w:t>
      </w:r>
      <w:r w:rsidR="003351D8">
        <w:t>quity</w:t>
      </w:r>
      <w:r>
        <w:t xml:space="preserve"> channel user registration flow.  After successful merchant registration in </w:t>
      </w:r>
      <w:r w:rsidR="003351D8">
        <w:t>mob</w:t>
      </w:r>
      <w:r w:rsidR="00D01861">
        <w:t>i</w:t>
      </w:r>
      <w:r w:rsidR="003351D8">
        <w:t xml:space="preserve">quity </w:t>
      </w:r>
      <w:r>
        <w:t xml:space="preserve">system merchant will </w:t>
      </w:r>
      <w:r w:rsidR="00F27A88">
        <w:t>use ‘Enrolment’</w:t>
      </w:r>
      <w:r>
        <w:t xml:space="preserve"> service available for merchants in their respective access channels (</w:t>
      </w:r>
      <w:r w:rsidR="000165C0">
        <w:t xml:space="preserve">access channels are </w:t>
      </w:r>
      <w:r>
        <w:t>out of mobiquity scope) to enroll for interoperability.</w:t>
      </w:r>
      <w:r w:rsidR="00992742">
        <w:t xml:space="preserve"> Merchant code should be stored at InterOp DB.</w:t>
      </w:r>
    </w:p>
    <w:p w14:paraId="6EB8F922" w14:textId="0C605D26" w:rsidR="00393102" w:rsidRDefault="00787555" w:rsidP="00787555">
      <w:pPr>
        <w:pStyle w:val="Heading4"/>
      </w:pPr>
      <w:r>
        <w:t>Business Rules</w:t>
      </w:r>
    </w:p>
    <w:p w14:paraId="008C536D" w14:textId="5F20CA1D" w:rsidR="00350664" w:rsidRDefault="00932030" w:rsidP="00970D49">
      <w:pPr>
        <w:pStyle w:val="ListBullet1"/>
        <w:numPr>
          <w:ilvl w:val="0"/>
          <w:numId w:val="4"/>
        </w:numPr>
      </w:pPr>
      <w:r>
        <w:t xml:space="preserve">The customer’s and merchant’s registration status and default wallet would be stored </w:t>
      </w:r>
      <w:r w:rsidR="002967DE">
        <w:t xml:space="preserve">only </w:t>
      </w:r>
      <w:r w:rsidR="00BC0F00">
        <w:t>o</w:t>
      </w:r>
      <w:r>
        <w:t>n InterOp Add-On post the user has enrolled for the interoperability service.</w:t>
      </w:r>
      <w:r w:rsidR="002967DE">
        <w:t xml:space="preserve"> To get the default wallet status following system should be access</w:t>
      </w:r>
      <w:r w:rsidR="003351D8">
        <w:t>ed</w:t>
      </w:r>
      <w:r w:rsidR="002967DE">
        <w:t xml:space="preserve"> based on below conditions</w:t>
      </w:r>
    </w:p>
    <w:p w14:paraId="2660A809" w14:textId="44283097" w:rsidR="00932030" w:rsidRDefault="00932030" w:rsidP="00970D49">
      <w:pPr>
        <w:pStyle w:val="ListBullet1"/>
      </w:pPr>
      <w:r>
        <w:t>In case the user has not opted for the interoperability service</w:t>
      </w:r>
    </w:p>
    <w:p w14:paraId="5E90F1BE" w14:textId="6995DD55" w:rsidR="00932030" w:rsidRDefault="00932030" w:rsidP="00970D49">
      <w:pPr>
        <w:pStyle w:val="ListBullet1"/>
        <w:numPr>
          <w:ilvl w:val="2"/>
          <w:numId w:val="4"/>
        </w:numPr>
      </w:pPr>
      <w:r>
        <w:t>The registration details would be fetched from the mobiquity system through user enquiry.</w:t>
      </w:r>
    </w:p>
    <w:p w14:paraId="2E0DFC54" w14:textId="3558F646" w:rsidR="00932030" w:rsidRDefault="00932030" w:rsidP="00970D49">
      <w:pPr>
        <w:pStyle w:val="ListBullet1"/>
        <w:numPr>
          <w:ilvl w:val="2"/>
          <w:numId w:val="4"/>
        </w:numPr>
      </w:pPr>
      <w:r>
        <w:t>The default wallet details would be fetched from HPS using the wallet consultation service.</w:t>
      </w:r>
    </w:p>
    <w:p w14:paraId="7B196C47" w14:textId="195BEB50" w:rsidR="00787555" w:rsidRDefault="00787555" w:rsidP="00970D49">
      <w:pPr>
        <w:pStyle w:val="ListBullet1"/>
      </w:pPr>
      <w:r>
        <w:t>Any changes to the access channel would be outside the scope of Comviva.</w:t>
      </w:r>
    </w:p>
    <w:p w14:paraId="6DD3B245" w14:textId="1B1FD561" w:rsidR="00BC2995" w:rsidRDefault="00BC2995">
      <w:r>
        <w:br w:type="page"/>
      </w:r>
    </w:p>
    <w:p w14:paraId="4571292C" w14:textId="1899654F" w:rsidR="00B227B7" w:rsidRDefault="00BC2995">
      <w:pPr>
        <w:pStyle w:val="Heading3"/>
        <w:numPr>
          <w:ilvl w:val="2"/>
          <w:numId w:val="2"/>
        </w:numPr>
      </w:pPr>
      <w:bookmarkStart w:id="38" w:name="_Enrollment_for_Interoperability"/>
      <w:bookmarkStart w:id="39" w:name="_Toc5113488"/>
      <w:bookmarkEnd w:id="38"/>
      <w:r>
        <w:lastRenderedPageBreak/>
        <w:t>Enrollment for I</w:t>
      </w:r>
      <w:r w:rsidR="00237B8D">
        <w:t>nteroperability</w:t>
      </w:r>
      <w:bookmarkEnd w:id="39"/>
    </w:p>
    <w:p w14:paraId="214553E7" w14:textId="687C47C1" w:rsidR="00B227B7" w:rsidRPr="00B1127B" w:rsidRDefault="00237B8D" w:rsidP="00970D49">
      <w:pPr>
        <w:pStyle w:val="ListBullet1"/>
        <w:numPr>
          <w:ilvl w:val="0"/>
          <w:numId w:val="4"/>
        </w:numPr>
        <w:rPr>
          <w:b/>
        </w:rPr>
      </w:pPr>
      <w:r>
        <w:t xml:space="preserve">If </w:t>
      </w:r>
      <w:r w:rsidR="00BA3F3A">
        <w:t>a mobiquity registered Customer or</w:t>
      </w:r>
      <w:r>
        <w:t xml:space="preserve"> Merchant wants to enroll for interoperability services, there will be an additional service option </w:t>
      </w:r>
      <w:r w:rsidR="00B55D0E">
        <w:t xml:space="preserve">which needs to be made available </w:t>
      </w:r>
      <w:r>
        <w:t xml:space="preserve">on </w:t>
      </w:r>
      <w:r w:rsidR="007F64FC">
        <w:t xml:space="preserve">required access channel </w:t>
      </w:r>
      <w:r>
        <w:t>to enroll for interoperability</w:t>
      </w:r>
      <w:r w:rsidR="00B55D0E">
        <w:t>.</w:t>
      </w:r>
    </w:p>
    <w:p w14:paraId="0CB232D2" w14:textId="2256F2A5" w:rsidR="00B55D0E" w:rsidRDefault="00B55D0E" w:rsidP="00970D49">
      <w:pPr>
        <w:pStyle w:val="ListBullet1"/>
      </w:pPr>
      <w:r>
        <w:t>Any customization on the access channel is outside the scope of mobiquity Money platform.</w:t>
      </w:r>
    </w:p>
    <w:p w14:paraId="7BB0935D" w14:textId="1E9E5488" w:rsidR="00B227B7" w:rsidRDefault="00237B8D" w:rsidP="00970D49">
      <w:pPr>
        <w:pStyle w:val="ListBullet1"/>
        <w:numPr>
          <w:ilvl w:val="0"/>
          <w:numId w:val="4"/>
        </w:numPr>
      </w:pPr>
      <w:r>
        <w:t xml:space="preserve">By enrollment for interoperability user is setting their default wallet at HPS. If user is selecting enrolment service of </w:t>
      </w:r>
      <w:r w:rsidR="00B55D0E">
        <w:t>Orange</w:t>
      </w:r>
      <w:r>
        <w:t xml:space="preserve"> mobiquity system, </w:t>
      </w:r>
      <w:r w:rsidR="00B55D0E">
        <w:t xml:space="preserve">it implies that </w:t>
      </w:r>
      <w:r>
        <w:t xml:space="preserve">he/she wants to set </w:t>
      </w:r>
      <w:r w:rsidR="00B55D0E">
        <w:t>Orange</w:t>
      </w:r>
      <w:r>
        <w:t xml:space="preserve"> wallet as their default wallet on HPS.</w:t>
      </w:r>
    </w:p>
    <w:p w14:paraId="40125DCE" w14:textId="287C3DB9" w:rsidR="00B227B7" w:rsidRDefault="00237B8D" w:rsidP="00970D49">
      <w:pPr>
        <w:pStyle w:val="ListBullet1"/>
        <w:numPr>
          <w:ilvl w:val="0"/>
          <w:numId w:val="4"/>
        </w:numPr>
      </w:pPr>
      <w:r>
        <w:t>If Merchant/Customer selects –interoperability enrolment option</w:t>
      </w:r>
      <w:r w:rsidR="009B3F1A">
        <w:t xml:space="preserve"> on the access channel.</w:t>
      </w:r>
    </w:p>
    <w:p w14:paraId="1CDEC019" w14:textId="54CF1CD3" w:rsidR="009B3F1A" w:rsidRDefault="009B3F1A" w:rsidP="00970D49">
      <w:pPr>
        <w:pStyle w:val="ListBullet1"/>
      </w:pPr>
      <w:r>
        <w:t>The request is sent from the access channel</w:t>
      </w:r>
      <w:r w:rsidR="00BB04EA">
        <w:t>/</w:t>
      </w:r>
      <w:r w:rsidR="007F64FC">
        <w:t>subscription component</w:t>
      </w:r>
      <w:r>
        <w:t xml:space="preserve"> to the InterOp Add-On.</w:t>
      </w:r>
      <w:r w:rsidR="007F64FC" w:rsidRPr="007F64FC">
        <w:t xml:space="preserve"> </w:t>
      </w:r>
      <w:r w:rsidR="00E64FF0">
        <w:t>C</w:t>
      </w:r>
      <w:r w:rsidR="007F64FC">
        <w:t>ommunication between subscription component</w:t>
      </w:r>
      <w:r w:rsidR="00BC0F00">
        <w:t>/access channel</w:t>
      </w:r>
      <w:r w:rsidR="007F64FC">
        <w:t xml:space="preserve"> and InterOp </w:t>
      </w:r>
      <w:r w:rsidR="00E64FF0">
        <w:t>will</w:t>
      </w:r>
      <w:r w:rsidR="007D7976">
        <w:t xml:space="preserve"> be in </w:t>
      </w:r>
      <w:r w:rsidR="007F64FC">
        <w:t>synchronous mode.</w:t>
      </w:r>
    </w:p>
    <w:p w14:paraId="37B269A3" w14:textId="26286AB1" w:rsidR="009E410A" w:rsidRDefault="00D01E4E" w:rsidP="00970D49">
      <w:pPr>
        <w:pStyle w:val="ListBullet1"/>
        <w:numPr>
          <w:ilvl w:val="0"/>
          <w:numId w:val="4"/>
        </w:numPr>
      </w:pPr>
      <w:r>
        <w:t>InterOp should validate if user has already set their Orange Money wallet as Default on HPS. If record is avail</w:t>
      </w:r>
      <w:r w:rsidR="00FB64E7">
        <w:t xml:space="preserve">able InterOp should send </w:t>
      </w:r>
      <w:r w:rsidR="001F7494">
        <w:t>back</w:t>
      </w:r>
      <w:r w:rsidR="00FB64E7">
        <w:t xml:space="preserve"> response with valid error message</w:t>
      </w:r>
      <w:r w:rsidR="00205D66">
        <w:t>. InterOp should manage the user’s default wallet only based on user’s MSISDN as unique identifier. InterOp should not store user type information at their end.</w:t>
      </w:r>
    </w:p>
    <w:p w14:paraId="6FF7D3C4" w14:textId="62EF0D56" w:rsidR="00B227B7" w:rsidRDefault="007D7976" w:rsidP="00970D49">
      <w:pPr>
        <w:pStyle w:val="ListBullet1"/>
        <w:numPr>
          <w:ilvl w:val="0"/>
          <w:numId w:val="4"/>
        </w:numPr>
      </w:pPr>
      <w:r>
        <w:t>I</w:t>
      </w:r>
      <w:r w:rsidR="006A6DFC">
        <w:t>f</w:t>
      </w:r>
      <w:r>
        <w:t xml:space="preserve"> enrolment for given mobile number is not found at InterOp, </w:t>
      </w:r>
      <w:r w:rsidR="009B3F1A">
        <w:t>InterOp Add-On</w:t>
      </w:r>
      <w:r w:rsidR="00237B8D">
        <w:t xml:space="preserve"> will </w:t>
      </w:r>
      <w:r w:rsidR="000F15F4">
        <w:t xml:space="preserve">store the </w:t>
      </w:r>
      <w:r w:rsidR="00B829A2">
        <w:t>enrolment</w:t>
      </w:r>
      <w:r w:rsidR="000F15F4">
        <w:t xml:space="preserve"> details with ‘</w:t>
      </w:r>
      <w:proofErr w:type="spellStart"/>
      <w:r w:rsidR="000F15F4">
        <w:t>Reg</w:t>
      </w:r>
      <w:proofErr w:type="spellEnd"/>
      <w:r w:rsidR="000F15F4">
        <w:t xml:space="preserve"> ongoing’ status and </w:t>
      </w:r>
      <w:r w:rsidR="00237B8D">
        <w:t>send a</w:t>
      </w:r>
      <w:r w:rsidR="003351D8">
        <w:t>n</w:t>
      </w:r>
      <w:r w:rsidR="00237B8D">
        <w:t xml:space="preserve"> </w:t>
      </w:r>
      <w:r w:rsidR="003351D8">
        <w:t xml:space="preserve">enrolment </w:t>
      </w:r>
      <w:r w:rsidR="00237B8D">
        <w:t xml:space="preserve">request </w:t>
      </w:r>
      <w:r w:rsidR="009B3F1A">
        <w:t xml:space="preserve">to the HPS system </w:t>
      </w:r>
      <w:r w:rsidR="00237B8D">
        <w:t xml:space="preserve">for </w:t>
      </w:r>
      <w:r w:rsidR="00A25753">
        <w:t>registration with requested mobile number</w:t>
      </w:r>
      <w:r w:rsidR="00237B8D">
        <w:t>.</w:t>
      </w:r>
      <w:r w:rsidR="00205D66">
        <w:t xml:space="preserve"> </w:t>
      </w:r>
    </w:p>
    <w:p w14:paraId="1183F76C" w14:textId="272C3576" w:rsidR="00B227B7" w:rsidRDefault="00237B8D" w:rsidP="00970D49">
      <w:pPr>
        <w:pStyle w:val="ListBullet1"/>
      </w:pPr>
      <w:r>
        <w:t xml:space="preserve">HPS switch will send </w:t>
      </w:r>
      <w:r w:rsidR="009B3F1A">
        <w:t>a</w:t>
      </w:r>
      <w:r>
        <w:t xml:space="preserve"> </w:t>
      </w:r>
      <w:r w:rsidR="009B3F1A">
        <w:t>one-time</w:t>
      </w:r>
      <w:r>
        <w:t xml:space="preserve"> </w:t>
      </w:r>
      <w:r w:rsidR="009B3F1A">
        <w:t>password (OTP) on requested mobile number.</w:t>
      </w:r>
    </w:p>
    <w:p w14:paraId="7FCA3A1C" w14:textId="0C24535D" w:rsidR="009B3F1A" w:rsidRDefault="009B3F1A" w:rsidP="00970D49">
      <w:pPr>
        <w:pStyle w:val="ListBullet1"/>
        <w:numPr>
          <w:ilvl w:val="2"/>
          <w:numId w:val="4"/>
        </w:numPr>
      </w:pPr>
      <w:r>
        <w:t>This is outside the scope of Mahindra Comviva.</w:t>
      </w:r>
    </w:p>
    <w:p w14:paraId="25A277F5" w14:textId="15254908" w:rsidR="003351D8" w:rsidRDefault="009B3F1A" w:rsidP="00970D49">
      <w:pPr>
        <w:pStyle w:val="ListBullet1"/>
      </w:pPr>
      <w:r>
        <w:t>In case of error</w:t>
      </w:r>
      <w:r w:rsidR="003351D8">
        <w:t>/failed</w:t>
      </w:r>
      <w:r>
        <w:t xml:space="preserve"> </w:t>
      </w:r>
      <w:r w:rsidR="003351D8">
        <w:t>response r</w:t>
      </w:r>
      <w:r>
        <w:t>eceived from the HPS system, the enrolment will fail</w:t>
      </w:r>
      <w:r w:rsidR="003351D8">
        <w:t xml:space="preserve">ed and InterOp should send the error message to the access channel and </w:t>
      </w:r>
      <w:r>
        <w:t>user needs to re-initiate the enrolment process</w:t>
      </w:r>
      <w:r w:rsidR="003351D8">
        <w:t>.</w:t>
      </w:r>
    </w:p>
    <w:p w14:paraId="68B41FA6" w14:textId="5EDB1599" w:rsidR="00E81E5F" w:rsidRDefault="00E81E5F" w:rsidP="00970D49">
      <w:pPr>
        <w:pStyle w:val="ListBullet1"/>
      </w:pPr>
      <w:r>
        <w:t xml:space="preserve">In case success response is received by InterOp system and requested mobile number doesn’t receive the OTP for enrolment, requester should choose the resend </w:t>
      </w:r>
      <w:r w:rsidR="003351D8">
        <w:t xml:space="preserve">OTP </w:t>
      </w:r>
      <w:r>
        <w:t>option displayed on the access channel</w:t>
      </w:r>
    </w:p>
    <w:p w14:paraId="6EA8956E" w14:textId="6D4E5874" w:rsidR="00E81E5F" w:rsidRDefault="00E81E5F" w:rsidP="00970D49">
      <w:pPr>
        <w:pStyle w:val="ListBullet1"/>
        <w:numPr>
          <w:ilvl w:val="2"/>
          <w:numId w:val="4"/>
        </w:numPr>
      </w:pPr>
      <w:r>
        <w:t>This should be outside of Mahindra Comviva scope</w:t>
      </w:r>
    </w:p>
    <w:p w14:paraId="4E59FD11" w14:textId="21B888D7" w:rsidR="00E81E5F" w:rsidRDefault="00E81E5F" w:rsidP="00970D49">
      <w:pPr>
        <w:pStyle w:val="ListBullet1"/>
      </w:pPr>
      <w:r>
        <w:t xml:space="preserve">Resend OTP request should land on InterOp. InterOp should send the resend OTP request to HPS. HPS should validate the received request and generate a new OTP and send the </w:t>
      </w:r>
      <w:r w:rsidRPr="00BC0F00">
        <w:t xml:space="preserve">SMS notification on requested mobile number and </w:t>
      </w:r>
      <w:r w:rsidR="00BC0F00" w:rsidRPr="00BC0F00">
        <w:t xml:space="preserve">send a </w:t>
      </w:r>
      <w:r w:rsidRPr="00BC0F00">
        <w:t>response to InterOp system</w:t>
      </w:r>
      <w:r>
        <w:t>.</w:t>
      </w:r>
      <w:r w:rsidR="005A2243">
        <w:t xml:space="preserve"> </w:t>
      </w:r>
    </w:p>
    <w:p w14:paraId="4968176B" w14:textId="7BD8DEBC" w:rsidR="009B3F1A" w:rsidRDefault="009B3F1A" w:rsidP="00970D49">
      <w:pPr>
        <w:pStyle w:val="ListBullet1"/>
        <w:numPr>
          <w:ilvl w:val="0"/>
          <w:numId w:val="4"/>
        </w:numPr>
      </w:pPr>
      <w:r>
        <w:t>On mobiquity A</w:t>
      </w:r>
      <w:r w:rsidR="00237B8D">
        <w:t>pp/USSD</w:t>
      </w:r>
      <w:r>
        <w:t>, the system should ask the user to</w:t>
      </w:r>
      <w:r w:rsidR="00237B8D">
        <w:t xml:space="preserve"> enter the received OTP.</w:t>
      </w:r>
      <w:r w:rsidR="00FB64E7">
        <w:t xml:space="preserve"> </w:t>
      </w:r>
      <w:proofErr w:type="spellStart"/>
      <w:r w:rsidR="00E85FF4">
        <w:t>InteOp</w:t>
      </w:r>
      <w:proofErr w:type="spellEnd"/>
      <w:r w:rsidR="00E85FF4">
        <w:t xml:space="preserve"> will expose an enrolment confirmation API with OTP.</w:t>
      </w:r>
    </w:p>
    <w:p w14:paraId="1350E713" w14:textId="38AC80F3" w:rsidR="009B3F1A" w:rsidRDefault="00237B8D" w:rsidP="00970D49">
      <w:pPr>
        <w:pStyle w:val="ListBullet1"/>
      </w:pPr>
      <w:r>
        <w:t>There should be o</w:t>
      </w:r>
      <w:r w:rsidR="009B3F1A">
        <w:t>ption for resend OTP on the app</w:t>
      </w:r>
      <w:r>
        <w:t>.</w:t>
      </w:r>
    </w:p>
    <w:p w14:paraId="0EB7AF66" w14:textId="0F79DA32" w:rsidR="00B227B7" w:rsidRDefault="00237B8D" w:rsidP="00970D49">
      <w:pPr>
        <w:pStyle w:val="ListBullet1"/>
      </w:pPr>
      <w:r>
        <w:t>OTP expiry duration should be managed by HPS</w:t>
      </w:r>
      <w:r w:rsidR="009B3F1A">
        <w:t>.</w:t>
      </w:r>
    </w:p>
    <w:p w14:paraId="1D4C3429" w14:textId="2EF0261E" w:rsidR="009B3F1A" w:rsidRDefault="009B3F1A" w:rsidP="00970D49">
      <w:pPr>
        <w:pStyle w:val="ListBullet1"/>
      </w:pPr>
      <w:r>
        <w:t>Access channel is outside the scope.</w:t>
      </w:r>
    </w:p>
    <w:p w14:paraId="4DF321B7" w14:textId="0D042906" w:rsidR="009B3F1A" w:rsidRDefault="00237B8D" w:rsidP="00970D49">
      <w:pPr>
        <w:pStyle w:val="ListBullet1"/>
        <w:numPr>
          <w:ilvl w:val="0"/>
          <w:numId w:val="4"/>
        </w:numPr>
      </w:pPr>
      <w:r>
        <w:t xml:space="preserve">User enters the received OTP </w:t>
      </w:r>
      <w:r w:rsidR="009B3F1A">
        <w:t>on USSD/App</w:t>
      </w:r>
      <w:r w:rsidR="00FB64E7">
        <w:t xml:space="preserve"> or </w:t>
      </w:r>
      <w:r w:rsidR="00BC0F00">
        <w:t>and submit</w:t>
      </w:r>
      <w:r w:rsidR="00FB64E7">
        <w:t xml:space="preserve"> the </w:t>
      </w:r>
      <w:r w:rsidR="00BC0F00">
        <w:t xml:space="preserve">enrolment confirmation </w:t>
      </w:r>
      <w:r>
        <w:t>request.</w:t>
      </w:r>
    </w:p>
    <w:p w14:paraId="4DA36A46" w14:textId="4ECF20D2" w:rsidR="009B3F1A" w:rsidRDefault="009B3F1A" w:rsidP="00970D49">
      <w:pPr>
        <w:pStyle w:val="ListBullet1"/>
      </w:pPr>
      <w:r>
        <w:t>The request is sent from the access channel to the InterOp Add-On.</w:t>
      </w:r>
    </w:p>
    <w:p w14:paraId="37D08245" w14:textId="215487CC" w:rsidR="00B227B7" w:rsidRDefault="009B3F1A" w:rsidP="00970D49">
      <w:pPr>
        <w:pStyle w:val="ListBullet1"/>
        <w:numPr>
          <w:ilvl w:val="0"/>
          <w:numId w:val="4"/>
        </w:numPr>
      </w:pPr>
      <w:r>
        <w:t>InterOp Add-On</w:t>
      </w:r>
      <w:r w:rsidR="00237B8D">
        <w:t xml:space="preserve"> </w:t>
      </w:r>
      <w:r w:rsidR="00485793">
        <w:t>will</w:t>
      </w:r>
      <w:r w:rsidR="00237B8D">
        <w:t xml:space="preserve"> send </w:t>
      </w:r>
      <w:r w:rsidR="00BC0F00">
        <w:t xml:space="preserve">enrolment </w:t>
      </w:r>
      <w:r w:rsidR="00A25753">
        <w:t>confirmation</w:t>
      </w:r>
      <w:r w:rsidR="00237B8D">
        <w:t xml:space="preserve"> request to HPS.</w:t>
      </w:r>
    </w:p>
    <w:p w14:paraId="55225CF8" w14:textId="34EC68E9" w:rsidR="00B227B7" w:rsidRDefault="00237B8D" w:rsidP="00970D49">
      <w:pPr>
        <w:pStyle w:val="ListBullet1"/>
        <w:numPr>
          <w:ilvl w:val="0"/>
          <w:numId w:val="4"/>
        </w:numPr>
      </w:pPr>
      <w:r>
        <w:t xml:space="preserve">HPS validates the received </w:t>
      </w:r>
      <w:r w:rsidR="00947F43">
        <w:t xml:space="preserve">enrolment confirmation </w:t>
      </w:r>
      <w:r>
        <w:t>request</w:t>
      </w:r>
      <w:r w:rsidR="009B3F1A">
        <w:t>. I</w:t>
      </w:r>
      <w:r>
        <w:t>f</w:t>
      </w:r>
      <w:r w:rsidR="009B3F1A">
        <w:t xml:space="preserve"> the</w:t>
      </w:r>
      <w:r>
        <w:t xml:space="preserve"> request is valid, HPS stores the enrollment details of requested mobile number for requested MFS system and send back response to </w:t>
      </w:r>
      <w:r w:rsidR="009B3F1A">
        <w:t>InterOp Add-On</w:t>
      </w:r>
      <w:r>
        <w:t xml:space="preserve"> system.</w:t>
      </w:r>
    </w:p>
    <w:p w14:paraId="613E350A" w14:textId="29AF45C3" w:rsidR="00485793" w:rsidRDefault="00485793" w:rsidP="00970D49">
      <w:pPr>
        <w:pStyle w:val="ListBullet1"/>
      </w:pPr>
      <w:r>
        <w:lastRenderedPageBreak/>
        <w:t>In case of</w:t>
      </w:r>
      <w:r w:rsidR="00237B8D">
        <w:t xml:space="preserve"> success response from HPS, </w:t>
      </w:r>
      <w:r>
        <w:t>InterOp Add-On</w:t>
      </w:r>
      <w:r w:rsidR="00237B8D">
        <w:t xml:space="preserve"> </w:t>
      </w:r>
      <w:r>
        <w:t>will</w:t>
      </w:r>
      <w:r w:rsidR="00237B8D">
        <w:t xml:space="preserve"> </w:t>
      </w:r>
      <w:r w:rsidR="000F15F4">
        <w:t xml:space="preserve">update the enrolment status </w:t>
      </w:r>
      <w:r w:rsidR="00C173D8">
        <w:t xml:space="preserve">as ‘Y’ </w:t>
      </w:r>
      <w:r w:rsidR="00237B8D">
        <w:t>to identify the interoperability status of user’s wallet. This flag denotes that user has marked their</w:t>
      </w:r>
      <w:r w:rsidR="00481603">
        <w:t xml:space="preserve"> </w:t>
      </w:r>
      <w:r>
        <w:t>Orange</w:t>
      </w:r>
      <w:r w:rsidR="00237B8D">
        <w:t xml:space="preserve"> wallet as default</w:t>
      </w:r>
      <w:r>
        <w:t xml:space="preserve"> wallet</w:t>
      </w:r>
      <w:r w:rsidR="00237B8D">
        <w:t xml:space="preserve"> on HPS switch.</w:t>
      </w:r>
    </w:p>
    <w:p w14:paraId="22557003" w14:textId="2A85B3B9" w:rsidR="00B227B7" w:rsidRDefault="00237B8D" w:rsidP="00970D49">
      <w:pPr>
        <w:pStyle w:val="ListBullet1"/>
        <w:numPr>
          <w:ilvl w:val="2"/>
          <w:numId w:val="4"/>
        </w:numPr>
      </w:pPr>
      <w:r>
        <w:t xml:space="preserve">If user had set any other Service provider MFS wallet as default, HPS will be responsible to notify the previous default wallet provider </w:t>
      </w:r>
      <w:r w:rsidR="00485793">
        <w:t>to</w:t>
      </w:r>
      <w:r>
        <w:t xml:space="preserve"> update the status of default HPS wallet as ‘N’ at their end.</w:t>
      </w:r>
    </w:p>
    <w:p w14:paraId="42B6D55E" w14:textId="7E9240D6" w:rsidR="00B227B7" w:rsidRDefault="00485793" w:rsidP="00970D49">
      <w:pPr>
        <w:pStyle w:val="ListBullet1"/>
      </w:pPr>
      <w:r>
        <w:t xml:space="preserve">In case of </w:t>
      </w:r>
      <w:r w:rsidR="00481603">
        <w:t>response</w:t>
      </w:r>
      <w:r w:rsidR="00C173D8">
        <w:t xml:space="preserve"> timeout</w:t>
      </w:r>
      <w:r>
        <w:t xml:space="preserve"> </w:t>
      </w:r>
      <w:r w:rsidR="00AD1A25">
        <w:t>from HPS</w:t>
      </w:r>
      <w:r w:rsidR="00237B8D">
        <w:t xml:space="preserve">, </w:t>
      </w:r>
      <w:r>
        <w:t>InterOp Add-On</w:t>
      </w:r>
      <w:r w:rsidR="00237B8D">
        <w:t xml:space="preserve"> should send back respons</w:t>
      </w:r>
      <w:r w:rsidR="00AD1A25">
        <w:t xml:space="preserve">e to user as received from HPS and </w:t>
      </w:r>
      <w:r>
        <w:t>InterOp Add-On</w:t>
      </w:r>
      <w:r w:rsidR="00237B8D">
        <w:t xml:space="preserve"> will </w:t>
      </w:r>
      <w:r w:rsidR="00481603">
        <w:t>keep the default wallet flag as</w:t>
      </w:r>
      <w:r w:rsidR="00A34B57">
        <w:t xml:space="preserve"> ‘</w:t>
      </w:r>
      <w:proofErr w:type="spellStart"/>
      <w:r w:rsidR="00A34B57" w:rsidRPr="00481603">
        <w:t>reg</w:t>
      </w:r>
      <w:proofErr w:type="spellEnd"/>
      <w:r w:rsidR="00A34B57" w:rsidRPr="00481603">
        <w:t>-ongoing’</w:t>
      </w:r>
    </w:p>
    <w:p w14:paraId="44FF391B" w14:textId="5ACA351E" w:rsidR="00205D66" w:rsidRDefault="00205D66" w:rsidP="00205D66">
      <w:pPr>
        <w:pStyle w:val="ListBullet1"/>
      </w:pPr>
      <w:r>
        <w:t xml:space="preserve">InterOp should execute a scheduler which should run on configured time duration. </w:t>
      </w:r>
      <w:r w:rsidR="002F049D">
        <w:t>This</w:t>
      </w:r>
      <w:r>
        <w:t xml:space="preserve"> scheduler should fetch all records where status is marked as ‘</w:t>
      </w:r>
      <w:proofErr w:type="spellStart"/>
      <w:r>
        <w:t>Reg_ongoing</w:t>
      </w:r>
      <w:proofErr w:type="spellEnd"/>
      <w:r>
        <w:t xml:space="preserve"> and send the check wallet status request to HPS one by one. If HPS sends the response as user wallet is set as default then InterOp should update the </w:t>
      </w:r>
      <w:r w:rsidR="002F049D">
        <w:t xml:space="preserve">default wallet </w:t>
      </w:r>
      <w:r>
        <w:t xml:space="preserve">status </w:t>
      </w:r>
      <w:r w:rsidR="002F049D">
        <w:t>as</w:t>
      </w:r>
      <w:r>
        <w:t xml:space="preserve"> ‘Y’ else if HPS does not found the default wallet</w:t>
      </w:r>
      <w:r w:rsidR="002F049D">
        <w:t>,</w:t>
      </w:r>
      <w:r>
        <w:t xml:space="preserve"> InterOp should delete those default wallet records.</w:t>
      </w:r>
    </w:p>
    <w:p w14:paraId="706D94C8" w14:textId="7540DFFC" w:rsidR="00205D66" w:rsidRDefault="00205D66" w:rsidP="00970D49">
      <w:pPr>
        <w:pStyle w:val="ListBullet1"/>
      </w:pPr>
      <w:r>
        <w:t>For each ‘ongoing status’ scheduler execution InterOp should generate a log file which should contain the number of records fetched with ongoing status</w:t>
      </w:r>
    </w:p>
    <w:p w14:paraId="0589DEBB" w14:textId="36F1B6B7" w:rsidR="00485793" w:rsidRDefault="00485793" w:rsidP="00970D49">
      <w:pPr>
        <w:pStyle w:val="ListBullet1"/>
      </w:pPr>
      <w:r>
        <w:t>In case of</w:t>
      </w:r>
      <w:r w:rsidR="00C173D8">
        <w:t xml:space="preserve"> </w:t>
      </w:r>
      <w:r w:rsidR="00481603">
        <w:t>connection</w:t>
      </w:r>
      <w:r>
        <w:t xml:space="preserve"> timeout</w:t>
      </w:r>
      <w:r w:rsidR="00237B8D">
        <w:t xml:space="preserve">, </w:t>
      </w:r>
      <w:r>
        <w:t>InterOp Add-On will not set the flag for user</w:t>
      </w:r>
      <w:r w:rsidR="00A34B57">
        <w:t xml:space="preserve"> and</w:t>
      </w:r>
      <w:r w:rsidR="00A34B57" w:rsidRPr="00A34B57">
        <w:t xml:space="preserve"> </w:t>
      </w:r>
      <w:r w:rsidR="00A34B57">
        <w:t>delete the stored default wallet record with status flag ‘</w:t>
      </w:r>
      <w:proofErr w:type="spellStart"/>
      <w:r w:rsidR="00A34B57" w:rsidRPr="00481603">
        <w:t>reg</w:t>
      </w:r>
      <w:proofErr w:type="spellEnd"/>
      <w:r w:rsidR="00A34B57" w:rsidRPr="00481603">
        <w:t>-ongoing’</w:t>
      </w:r>
    </w:p>
    <w:p w14:paraId="68754DD0" w14:textId="77777777" w:rsidR="00205D66" w:rsidRDefault="00205D66" w:rsidP="00205D66">
      <w:pPr>
        <w:pStyle w:val="ListBullet1"/>
        <w:numPr>
          <w:ilvl w:val="0"/>
          <w:numId w:val="0"/>
        </w:numPr>
        <w:ind w:left="1440"/>
      </w:pPr>
    </w:p>
    <w:p w14:paraId="0B8F5702" w14:textId="06545C3E" w:rsidR="00A45C85" w:rsidRDefault="00237B8D" w:rsidP="00970D49">
      <w:pPr>
        <w:pStyle w:val="ListBullet1"/>
        <w:numPr>
          <w:ilvl w:val="0"/>
          <w:numId w:val="4"/>
        </w:numPr>
      </w:pPr>
      <w:r>
        <w:t xml:space="preserve">If user has enrolled for interoperability, </w:t>
      </w:r>
      <w:r w:rsidR="00A45C85">
        <w:t>and tries to enroll again</w:t>
      </w:r>
    </w:p>
    <w:p w14:paraId="6C34627F" w14:textId="7550E1F8" w:rsidR="00A45C85" w:rsidRDefault="00A45C85" w:rsidP="00970D49">
      <w:pPr>
        <w:pStyle w:val="ListBullet1"/>
      </w:pPr>
      <w:r>
        <w:t>A request will be sent to the InterOp system.</w:t>
      </w:r>
    </w:p>
    <w:p w14:paraId="30B39B12" w14:textId="3AF9DE88" w:rsidR="00A45C85" w:rsidRDefault="00A45C85" w:rsidP="00970D49">
      <w:pPr>
        <w:pStyle w:val="ListBullet1"/>
      </w:pPr>
      <w:r>
        <w:t>The InterOp system should send back the response that the user is already registered for the service.</w:t>
      </w:r>
    </w:p>
    <w:p w14:paraId="0CEF86CD" w14:textId="48124C24" w:rsidR="00485793" w:rsidRDefault="00A45C85" w:rsidP="00970D49">
      <w:pPr>
        <w:pStyle w:val="ListBullet1"/>
      </w:pPr>
      <w:r>
        <w:t xml:space="preserve">A proper error message should be displayed to the user. </w:t>
      </w:r>
    </w:p>
    <w:p w14:paraId="6C1EB143" w14:textId="76F406CA" w:rsidR="00B227B7" w:rsidRDefault="00237B8D" w:rsidP="00970D49">
      <w:pPr>
        <w:pStyle w:val="ListBullet1"/>
        <w:numPr>
          <w:ilvl w:val="0"/>
          <w:numId w:val="4"/>
        </w:numPr>
      </w:pPr>
      <w:r>
        <w:t xml:space="preserve">In case user is </w:t>
      </w:r>
      <w:r w:rsidR="00485793">
        <w:t xml:space="preserve">already </w:t>
      </w:r>
      <w:r>
        <w:t xml:space="preserve">registered with another MFS at HPS, after successful enrolment for </w:t>
      </w:r>
      <w:r w:rsidR="00485793">
        <w:t>Orange</w:t>
      </w:r>
      <w:r>
        <w:t>, HPS should send request to colleague MFS to remove the default flag of their wallet as customer has set another wallet as default.</w:t>
      </w:r>
    </w:p>
    <w:p w14:paraId="70833C0A" w14:textId="388622BD" w:rsidR="00B227B7" w:rsidRDefault="00237B8D" w:rsidP="00970D49">
      <w:pPr>
        <w:pStyle w:val="ListBullet1"/>
        <w:numPr>
          <w:ilvl w:val="0"/>
          <w:numId w:val="4"/>
        </w:numPr>
      </w:pPr>
      <w:r>
        <w:t xml:space="preserve">If any error </w:t>
      </w:r>
      <w:r w:rsidR="00485793">
        <w:t xml:space="preserve">is </w:t>
      </w:r>
      <w:r>
        <w:t xml:space="preserve">received from HPS, </w:t>
      </w:r>
      <w:r w:rsidR="00485793">
        <w:t>InterOp Add-On</w:t>
      </w:r>
      <w:r>
        <w:t xml:space="preserve"> will notify the user with received error.</w:t>
      </w:r>
    </w:p>
    <w:p w14:paraId="7F044D16" w14:textId="77777777" w:rsidR="00AD1A25" w:rsidRDefault="00AD1A25" w:rsidP="001C1B21">
      <w:pPr>
        <w:pStyle w:val="ListBullet1"/>
        <w:numPr>
          <w:ilvl w:val="0"/>
          <w:numId w:val="0"/>
        </w:numPr>
        <w:ind w:left="1440"/>
      </w:pPr>
    </w:p>
    <w:p w14:paraId="50F1BC35" w14:textId="66B3842F" w:rsidR="00B227B7" w:rsidRPr="00B710EF" w:rsidRDefault="001356C0" w:rsidP="00787555">
      <w:pPr>
        <w:pStyle w:val="Heading4"/>
        <w:numPr>
          <w:ilvl w:val="3"/>
          <w:numId w:val="2"/>
        </w:numPr>
      </w:pPr>
      <w:r w:rsidRPr="00B710EF">
        <w:t>Process Flow</w:t>
      </w:r>
    </w:p>
    <w:p w14:paraId="2692CED6" w14:textId="3E2498AF" w:rsidR="00AD1A25" w:rsidRDefault="00205D66" w:rsidP="001C1B21">
      <w:pPr>
        <w:pStyle w:val="ListBullet1"/>
        <w:numPr>
          <w:ilvl w:val="0"/>
          <w:numId w:val="0"/>
        </w:numPr>
      </w:pPr>
      <w:r>
        <w:t xml:space="preserve">Refer the revised sequence flow diagram </w:t>
      </w:r>
    </w:p>
    <w:p w14:paraId="7E02AA5E" w14:textId="77777777" w:rsidR="00B227B7" w:rsidRDefault="00237B8D" w:rsidP="00787555">
      <w:pPr>
        <w:pStyle w:val="Heading4"/>
        <w:numPr>
          <w:ilvl w:val="3"/>
          <w:numId w:val="2"/>
        </w:numPr>
      </w:pPr>
      <w:r>
        <w:t>Impact on Online Reports</w:t>
      </w:r>
    </w:p>
    <w:p w14:paraId="474ED8CD" w14:textId="21988D6E" w:rsidR="00B227B7" w:rsidRPr="00B829A2" w:rsidRDefault="00A003FC" w:rsidP="00992742">
      <w:pPr>
        <w:pStyle w:val="BodyText2"/>
        <w:numPr>
          <w:ilvl w:val="0"/>
          <w:numId w:val="5"/>
        </w:numPr>
      </w:pPr>
      <w:r w:rsidRPr="00B829A2">
        <w:t xml:space="preserve">User </w:t>
      </w:r>
      <w:r w:rsidR="00237B8D" w:rsidRPr="00B829A2">
        <w:t>Registration</w:t>
      </w:r>
      <w:r w:rsidRPr="00B829A2">
        <w:t xml:space="preserve"> details</w:t>
      </w:r>
      <w:r w:rsidR="00237B8D" w:rsidRPr="00B829A2">
        <w:t xml:space="preserve"> report should </w:t>
      </w:r>
      <w:r w:rsidRPr="00B829A2">
        <w:t>be provided by the InterOp Add-On.</w:t>
      </w:r>
      <w:r w:rsidR="00E92364" w:rsidRPr="00E92364">
        <w:t xml:space="preserve"> </w:t>
      </w:r>
      <w:r w:rsidR="00E92364">
        <w:t>The content of the report will be decided during detailed spec phase.</w:t>
      </w:r>
    </w:p>
    <w:p w14:paraId="2E605F06" w14:textId="2EFE0242" w:rsidR="00A003FC" w:rsidRPr="00B829A2" w:rsidRDefault="00A003FC" w:rsidP="00992742">
      <w:pPr>
        <w:pStyle w:val="BodyText2"/>
        <w:numPr>
          <w:ilvl w:val="1"/>
          <w:numId w:val="5"/>
        </w:numPr>
      </w:pPr>
      <w:r w:rsidRPr="00B829A2">
        <w:t>First name</w:t>
      </w:r>
    </w:p>
    <w:p w14:paraId="40918F8D" w14:textId="39169042" w:rsidR="00A003FC" w:rsidRPr="00B829A2" w:rsidRDefault="00A003FC" w:rsidP="00992742">
      <w:pPr>
        <w:pStyle w:val="BodyText2"/>
        <w:numPr>
          <w:ilvl w:val="1"/>
          <w:numId w:val="5"/>
        </w:numPr>
      </w:pPr>
      <w:r w:rsidRPr="00B829A2">
        <w:t>Last Name</w:t>
      </w:r>
    </w:p>
    <w:p w14:paraId="61A95B0B" w14:textId="3EE28CD2" w:rsidR="00A003FC" w:rsidRPr="00B829A2" w:rsidRDefault="00A003FC" w:rsidP="000165C0">
      <w:pPr>
        <w:pStyle w:val="BodyText2"/>
        <w:numPr>
          <w:ilvl w:val="1"/>
          <w:numId w:val="5"/>
        </w:numPr>
      </w:pPr>
      <w:r w:rsidRPr="00B829A2">
        <w:t>MSISDN</w:t>
      </w:r>
    </w:p>
    <w:p w14:paraId="31A916F5" w14:textId="226525BB" w:rsidR="00A003FC" w:rsidRPr="00B829A2" w:rsidRDefault="00A003FC" w:rsidP="000165C0">
      <w:pPr>
        <w:pStyle w:val="BodyText2"/>
        <w:numPr>
          <w:ilvl w:val="1"/>
          <w:numId w:val="5"/>
        </w:numPr>
      </w:pPr>
      <w:r w:rsidRPr="00B829A2">
        <w:t>Default Wall</w:t>
      </w:r>
      <w:r w:rsidR="00BC2995" w:rsidRPr="00B829A2">
        <w:t>et (Y / Registration On-Going / Deregistration On-Going</w:t>
      </w:r>
      <w:r w:rsidRPr="00B829A2">
        <w:t>)</w:t>
      </w:r>
    </w:p>
    <w:p w14:paraId="36E005AB" w14:textId="77777777" w:rsidR="00B227B7" w:rsidRDefault="00B227B7" w:rsidP="000A0246">
      <w:pPr>
        <w:pStyle w:val="BodyText2"/>
        <w:rPr>
          <w:highlight w:val="yellow"/>
        </w:rPr>
      </w:pPr>
    </w:p>
    <w:p w14:paraId="4B4638C1" w14:textId="39BC2DB2" w:rsidR="00B227B7" w:rsidRDefault="00237B8D" w:rsidP="00787555">
      <w:pPr>
        <w:pStyle w:val="Heading4"/>
        <w:numPr>
          <w:ilvl w:val="3"/>
          <w:numId w:val="2"/>
        </w:numPr>
      </w:pPr>
      <w:r>
        <w:t>Notification</w:t>
      </w:r>
    </w:p>
    <w:p w14:paraId="402DFE2A" w14:textId="2FEEE0C1" w:rsidR="002736AE" w:rsidRDefault="002736AE" w:rsidP="00992742">
      <w:pPr>
        <w:pStyle w:val="BodyText2"/>
        <w:numPr>
          <w:ilvl w:val="0"/>
          <w:numId w:val="5"/>
        </w:numPr>
      </w:pPr>
      <w:r>
        <w:t xml:space="preserve">InterOp will send the SMS notification </w:t>
      </w:r>
      <w:r w:rsidR="00205D66">
        <w:t>only</w:t>
      </w:r>
      <w:r>
        <w:t>.</w:t>
      </w:r>
    </w:p>
    <w:p w14:paraId="3D7002BC" w14:textId="0F510DBB" w:rsidR="00993E13" w:rsidRDefault="00993E13" w:rsidP="00992742">
      <w:pPr>
        <w:pStyle w:val="BodyText2"/>
        <w:numPr>
          <w:ilvl w:val="0"/>
          <w:numId w:val="5"/>
        </w:numPr>
      </w:pPr>
      <w:r>
        <w:t>There should not be any Push to the USSD.</w:t>
      </w:r>
    </w:p>
    <w:p w14:paraId="64108297" w14:textId="77777777" w:rsidR="00B227B7" w:rsidRDefault="00B227B7" w:rsidP="000A0246">
      <w:pPr>
        <w:pStyle w:val="BodyText2"/>
      </w:pPr>
    </w:p>
    <w:p w14:paraId="5CAE3778" w14:textId="77777777" w:rsidR="00B227B7" w:rsidRDefault="00237B8D">
      <w:pPr>
        <w:pStyle w:val="Heading3"/>
        <w:numPr>
          <w:ilvl w:val="2"/>
          <w:numId w:val="2"/>
        </w:numPr>
      </w:pPr>
      <w:bookmarkStart w:id="40" w:name="_Toc5113489"/>
      <w:r>
        <w:lastRenderedPageBreak/>
        <w:t>Change default wallet</w:t>
      </w:r>
      <w:bookmarkEnd w:id="40"/>
    </w:p>
    <w:p w14:paraId="2292E69D" w14:textId="742DA865" w:rsidR="00B227B7" w:rsidRDefault="003E5BCF" w:rsidP="001C1B21">
      <w:pPr>
        <w:pStyle w:val="BodyText2"/>
      </w:pPr>
      <w:r>
        <w:t>When a user is enrolled in the HPS through another MFS system, the default wallet of the user is changed to the MFS provider which</w:t>
      </w:r>
      <w:r w:rsidR="00993E13">
        <w:t xml:space="preserve"> has </w:t>
      </w:r>
      <w:r>
        <w:t>initiated the enrolment.</w:t>
      </w:r>
    </w:p>
    <w:p w14:paraId="1B7800E6" w14:textId="000D0CF6" w:rsidR="006C0F3B" w:rsidRDefault="006C0F3B" w:rsidP="00970D49">
      <w:pPr>
        <w:pStyle w:val="ListBullet1"/>
        <w:numPr>
          <w:ilvl w:val="0"/>
          <w:numId w:val="4"/>
        </w:numPr>
      </w:pPr>
      <w:r>
        <w:t>User would not have an option on the access channel to</w:t>
      </w:r>
      <w:r w:rsidR="00237B8D">
        <w:t xml:space="preserve"> change its defau</w:t>
      </w:r>
      <w:r>
        <w:t>lt wallet at HPS switch.</w:t>
      </w:r>
    </w:p>
    <w:p w14:paraId="1E2156D6" w14:textId="58233509" w:rsidR="006C0F3B" w:rsidRDefault="006C0F3B" w:rsidP="00970D49">
      <w:pPr>
        <w:pStyle w:val="ListBullet1"/>
        <w:numPr>
          <w:ilvl w:val="0"/>
          <w:numId w:val="4"/>
        </w:numPr>
      </w:pPr>
      <w:r>
        <w:t>The default wallet would be changed once the user initiates the enrolment through another MFS provider</w:t>
      </w:r>
    </w:p>
    <w:p w14:paraId="0E3796AA" w14:textId="7B7CFCD3" w:rsidR="00B227B7" w:rsidRDefault="00237B8D" w:rsidP="00970D49">
      <w:pPr>
        <w:pStyle w:val="ListBullet1"/>
        <w:numPr>
          <w:ilvl w:val="0"/>
          <w:numId w:val="4"/>
        </w:numPr>
      </w:pPr>
      <w:r>
        <w:t>In this process</w:t>
      </w:r>
      <w:r w:rsidR="00A003FC">
        <w:t>, the</w:t>
      </w:r>
      <w:r>
        <w:t xml:space="preserve"> user will access the enrollment service from other MFS channel and request HPS for change default wallet.</w:t>
      </w:r>
    </w:p>
    <w:p w14:paraId="4043D852" w14:textId="40FC606E" w:rsidR="0048361C" w:rsidRDefault="0048361C" w:rsidP="00970D49">
      <w:pPr>
        <w:pStyle w:val="ListBullet1"/>
      </w:pPr>
      <w:r>
        <w:t>The user would access the enrolment service through one of the access channel of other service provider.</w:t>
      </w:r>
    </w:p>
    <w:p w14:paraId="059BC1DE" w14:textId="6049833D" w:rsidR="00B227B7" w:rsidRDefault="00237B8D" w:rsidP="00970D49">
      <w:pPr>
        <w:pStyle w:val="ListBullet1"/>
        <w:numPr>
          <w:ilvl w:val="0"/>
          <w:numId w:val="4"/>
        </w:numPr>
      </w:pPr>
      <w:r>
        <w:t>Once user has</w:t>
      </w:r>
      <w:r w:rsidR="006C0F3B">
        <w:t xml:space="preserve"> initiated enrolment with</w:t>
      </w:r>
      <w:r>
        <w:t xml:space="preserve"> another MFS, HPS should notify </w:t>
      </w:r>
      <w:r w:rsidR="002271B0">
        <w:t xml:space="preserve">Orange </w:t>
      </w:r>
      <w:r w:rsidR="0048361C">
        <w:t>InterOp Add-On</w:t>
      </w:r>
      <w:r>
        <w:t xml:space="preserve"> system to un-flag the default wallet at their end.</w:t>
      </w:r>
    </w:p>
    <w:p w14:paraId="7F3CA5EE" w14:textId="5ABB153D" w:rsidR="006C0F3B" w:rsidRDefault="006C0F3B" w:rsidP="00970D49">
      <w:pPr>
        <w:pStyle w:val="ListBullet1"/>
      </w:pPr>
      <w:r>
        <w:t>The InterOp Add-On will delete the data of the user from the system. In other words, the user would no more be registered on the InterOp Add-On.</w:t>
      </w:r>
    </w:p>
    <w:p w14:paraId="58F200B1" w14:textId="575062E0" w:rsidR="007E1493" w:rsidRDefault="00BF6479" w:rsidP="00970D49">
      <w:pPr>
        <w:pStyle w:val="ListBullet1"/>
      </w:pPr>
      <w:r>
        <w:t xml:space="preserve">Post </w:t>
      </w:r>
      <w:r w:rsidR="00993E13">
        <w:t>successful validation of the de-register request</w:t>
      </w:r>
      <w:r w:rsidR="00993E13" w:rsidRPr="00993E13">
        <w:t xml:space="preserve"> </w:t>
      </w:r>
      <w:r w:rsidR="00993E13">
        <w:t xml:space="preserve">DB record for default HPS wallet will be hard deleted. </w:t>
      </w:r>
    </w:p>
    <w:p w14:paraId="66C0A5B3" w14:textId="6A8BDEAC" w:rsidR="001E22F8" w:rsidRPr="00212C8E" w:rsidRDefault="001E22F8" w:rsidP="00970D49">
      <w:pPr>
        <w:pStyle w:val="ListBullet1"/>
        <w:numPr>
          <w:ilvl w:val="0"/>
          <w:numId w:val="4"/>
        </w:numPr>
      </w:pPr>
      <w:r w:rsidRPr="00212C8E">
        <w:t xml:space="preserve">Post receiving the </w:t>
      </w:r>
      <w:r w:rsidR="00212C8E">
        <w:t>request</w:t>
      </w:r>
      <w:r w:rsidR="00212C8E" w:rsidRPr="00212C8E">
        <w:t xml:space="preserve"> </w:t>
      </w:r>
      <w:r w:rsidRPr="00212C8E">
        <w:t>from the InterOp, the HPS system will send the response to the other MFS.</w:t>
      </w:r>
    </w:p>
    <w:p w14:paraId="6C5573DF" w14:textId="2D079C46" w:rsidR="009D10BF" w:rsidRDefault="00212C8E" w:rsidP="00970D49">
      <w:pPr>
        <w:pStyle w:val="ListBullet1"/>
        <w:numPr>
          <w:ilvl w:val="0"/>
          <w:numId w:val="4"/>
        </w:numPr>
      </w:pPr>
      <w:r w:rsidRPr="00212C8E">
        <w:t xml:space="preserve">InterOp </w:t>
      </w:r>
      <w:r w:rsidR="009D10BF" w:rsidRPr="00212C8E">
        <w:t xml:space="preserve">will not maintain </w:t>
      </w:r>
      <w:r w:rsidRPr="00212C8E">
        <w:t>the</w:t>
      </w:r>
      <w:r w:rsidR="009D10BF" w:rsidRPr="00212C8E">
        <w:t xml:space="preserve"> history of </w:t>
      </w:r>
      <w:r w:rsidRPr="00212C8E">
        <w:t xml:space="preserve">InterOp </w:t>
      </w:r>
      <w:r w:rsidR="009D10BF" w:rsidRPr="00212C8E">
        <w:t xml:space="preserve">enrolment once user data is deleted from </w:t>
      </w:r>
      <w:r w:rsidRPr="00212C8E">
        <w:t xml:space="preserve">InterOp </w:t>
      </w:r>
      <w:r w:rsidR="009D10BF" w:rsidRPr="00212C8E">
        <w:t>DB.</w:t>
      </w:r>
    </w:p>
    <w:p w14:paraId="11FADE9D" w14:textId="4105C106" w:rsidR="002736AE" w:rsidRPr="00212C8E" w:rsidRDefault="002736AE" w:rsidP="00970D49">
      <w:pPr>
        <w:pStyle w:val="ListBullet1"/>
        <w:numPr>
          <w:ilvl w:val="0"/>
          <w:numId w:val="4"/>
        </w:numPr>
      </w:pPr>
      <w:r>
        <w:t xml:space="preserve">On successful default wallet deletion InterOp should send the SMS notification </w:t>
      </w:r>
    </w:p>
    <w:p w14:paraId="66791101" w14:textId="77777777" w:rsidR="00B227B7" w:rsidRDefault="00B227B7" w:rsidP="001C1B21">
      <w:pPr>
        <w:pStyle w:val="ListBullet1"/>
        <w:numPr>
          <w:ilvl w:val="0"/>
          <w:numId w:val="0"/>
        </w:numPr>
        <w:ind w:left="1440"/>
      </w:pPr>
    </w:p>
    <w:p w14:paraId="4D8E501E" w14:textId="77777777" w:rsidR="00B227B7" w:rsidRDefault="00237B8D" w:rsidP="00787555">
      <w:pPr>
        <w:pStyle w:val="Heading4"/>
        <w:numPr>
          <w:ilvl w:val="3"/>
          <w:numId w:val="2"/>
        </w:numPr>
      </w:pPr>
      <w:r>
        <w:t>Business Flow</w:t>
      </w:r>
    </w:p>
    <w:tbl>
      <w:tblPr>
        <w:tblStyle w:val="TableGrid"/>
        <w:tblW w:w="0" w:type="auto"/>
        <w:tblLook w:val="04A0" w:firstRow="1" w:lastRow="0" w:firstColumn="1" w:lastColumn="0" w:noHBand="0" w:noVBand="1"/>
      </w:tblPr>
      <w:tblGrid>
        <w:gridCol w:w="9242"/>
      </w:tblGrid>
      <w:tr w:rsidR="00CE54CE" w14:paraId="2BCE2FC1" w14:textId="77777777" w:rsidTr="00CE54CE">
        <w:tc>
          <w:tcPr>
            <w:tcW w:w="9242" w:type="dxa"/>
          </w:tcPr>
          <w:p w14:paraId="67A4794B" w14:textId="77777777" w:rsidR="00CE54CE" w:rsidRDefault="00CE54CE" w:rsidP="00992742">
            <w:pPr>
              <w:pStyle w:val="BodyText2"/>
              <w:rPr>
                <w:highlight w:val="yellow"/>
              </w:rPr>
            </w:pPr>
            <w:r>
              <w:rPr>
                <w:noProof/>
                <w:lang w:val="en-IN" w:eastAsia="en-IN"/>
              </w:rPr>
              <w:drawing>
                <wp:inline distT="0" distB="0" distL="0" distR="0" wp14:anchorId="3400E568" wp14:editId="216D8E1D">
                  <wp:extent cx="5743575" cy="2600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2600325"/>
                          </a:xfrm>
                          <a:prstGeom prst="rect">
                            <a:avLst/>
                          </a:prstGeom>
                          <a:noFill/>
                          <a:ln>
                            <a:noFill/>
                          </a:ln>
                        </pic:spPr>
                      </pic:pic>
                    </a:graphicData>
                  </a:graphic>
                </wp:inline>
              </w:drawing>
            </w:r>
          </w:p>
        </w:tc>
      </w:tr>
    </w:tbl>
    <w:p w14:paraId="200ABC1B" w14:textId="77777777" w:rsidR="00B227B7" w:rsidRDefault="00B227B7" w:rsidP="00992742">
      <w:pPr>
        <w:pStyle w:val="BodyText2"/>
        <w:rPr>
          <w:highlight w:val="yellow"/>
        </w:rPr>
      </w:pPr>
    </w:p>
    <w:p w14:paraId="56DF2C1A" w14:textId="77777777" w:rsidR="00B227B7" w:rsidRDefault="00237B8D">
      <w:pPr>
        <w:pStyle w:val="BodyText20"/>
        <w:rPr>
          <w:b w:val="0"/>
          <w:color w:val="000000" w:themeColor="text1"/>
        </w:rPr>
      </w:pPr>
      <w:r>
        <w:rPr>
          <w:color w:val="000000" w:themeColor="text1"/>
        </w:rPr>
        <w:t xml:space="preserve">Note: </w:t>
      </w:r>
      <w:r>
        <w:rPr>
          <w:b w:val="0"/>
          <w:color w:val="000000" w:themeColor="text1"/>
        </w:rPr>
        <w:t>Step 8 will be used to update the flag at previous MFS system</w:t>
      </w:r>
    </w:p>
    <w:p w14:paraId="4AABC88C" w14:textId="77777777" w:rsidR="00B227B7" w:rsidRDefault="00B227B7">
      <w:pPr>
        <w:pStyle w:val="BodyText20"/>
        <w:rPr>
          <w:highlight w:val="yellow"/>
        </w:rPr>
      </w:pPr>
    </w:p>
    <w:p w14:paraId="3211A432" w14:textId="19A52B7F" w:rsidR="00B227B7" w:rsidRDefault="00237B8D" w:rsidP="00787555">
      <w:pPr>
        <w:pStyle w:val="Heading4"/>
        <w:numPr>
          <w:ilvl w:val="3"/>
          <w:numId w:val="2"/>
        </w:numPr>
      </w:pPr>
      <w:r>
        <w:t>Notification</w:t>
      </w:r>
    </w:p>
    <w:p w14:paraId="4D83D255" w14:textId="49E8DA8E" w:rsidR="008366B6" w:rsidRDefault="008366B6" w:rsidP="008366B6">
      <w:pPr>
        <w:pStyle w:val="BodyText2"/>
        <w:numPr>
          <w:ilvl w:val="0"/>
          <w:numId w:val="5"/>
        </w:numPr>
      </w:pPr>
      <w:r>
        <w:t>InterOp will send the SMS notification</w:t>
      </w:r>
      <w:r w:rsidR="00B70433">
        <w:t xml:space="preserve"> only</w:t>
      </w:r>
      <w:r>
        <w:t>.</w:t>
      </w:r>
    </w:p>
    <w:p w14:paraId="37810559" w14:textId="77777777" w:rsidR="000A0246" w:rsidRDefault="000A0246" w:rsidP="000A0246">
      <w:pPr>
        <w:pStyle w:val="BodyText2"/>
      </w:pPr>
    </w:p>
    <w:p w14:paraId="59C930C4" w14:textId="77777777" w:rsidR="00B227B7" w:rsidRDefault="00237B8D">
      <w:pPr>
        <w:pStyle w:val="Heading3"/>
        <w:numPr>
          <w:ilvl w:val="2"/>
          <w:numId w:val="2"/>
        </w:numPr>
      </w:pPr>
      <w:bookmarkStart w:id="41" w:name="_Deregister_default_wallet"/>
      <w:bookmarkStart w:id="42" w:name="_Toc5113490"/>
      <w:bookmarkEnd w:id="41"/>
      <w:r>
        <w:lastRenderedPageBreak/>
        <w:t>Deregister default wallet</w:t>
      </w:r>
      <w:bookmarkEnd w:id="42"/>
    </w:p>
    <w:p w14:paraId="1660A8F8" w14:textId="77777777" w:rsidR="00B227B7" w:rsidRDefault="00237B8D" w:rsidP="00970D49">
      <w:pPr>
        <w:pStyle w:val="ListBullet1"/>
        <w:numPr>
          <w:ilvl w:val="0"/>
          <w:numId w:val="0"/>
        </w:numPr>
      </w:pPr>
      <w:r>
        <w:t>Following is the approach proposed and applicable business rules:</w:t>
      </w:r>
    </w:p>
    <w:p w14:paraId="050C22DF" w14:textId="44AFB740" w:rsidR="001C1B21" w:rsidRDefault="00053B29" w:rsidP="001C1B21">
      <w:pPr>
        <w:pStyle w:val="ListBullet1"/>
        <w:numPr>
          <w:ilvl w:val="0"/>
          <w:numId w:val="4"/>
        </w:numPr>
      </w:pPr>
      <w:r>
        <w:t xml:space="preserve"> </w:t>
      </w:r>
      <w:r w:rsidR="001C1B21">
        <w:t>There can be following two ways to deregister user’s default HPS wallet</w:t>
      </w:r>
    </w:p>
    <w:p w14:paraId="3DA27052" w14:textId="77777777" w:rsidR="001C1B21" w:rsidRDefault="001C1B21" w:rsidP="00EF0261">
      <w:pPr>
        <w:pStyle w:val="ListBullet1"/>
        <w:numPr>
          <w:ilvl w:val="0"/>
          <w:numId w:val="6"/>
        </w:numPr>
      </w:pPr>
      <w:r>
        <w:t>The back end user initiates the delete user from mobiquity web portal.</w:t>
      </w:r>
    </w:p>
    <w:p w14:paraId="1BBBD32E" w14:textId="77777777" w:rsidR="001C1B21" w:rsidRDefault="001C1B21" w:rsidP="001C1B21">
      <w:pPr>
        <w:pStyle w:val="ListBullet1"/>
      </w:pPr>
      <w:r>
        <w:t xml:space="preserve">Once user is successfully deleted from the mobiquity system, a push would be sent to the InterOp system to deregister the user from the HPS system and is called </w:t>
      </w:r>
      <w:proofErr w:type="spellStart"/>
      <w:r>
        <w:t>DeregisterAfterDelete</w:t>
      </w:r>
      <w:proofErr w:type="spellEnd"/>
      <w:r>
        <w:t>.</w:t>
      </w:r>
    </w:p>
    <w:p w14:paraId="0FA159F0" w14:textId="77777777" w:rsidR="001C1B21" w:rsidRDefault="001C1B21" w:rsidP="00EF0261">
      <w:pPr>
        <w:pStyle w:val="ListBullet1"/>
        <w:numPr>
          <w:ilvl w:val="0"/>
          <w:numId w:val="6"/>
        </w:numPr>
      </w:pPr>
      <w:r>
        <w:t>User selects the deregister default wallet option on access channel</w:t>
      </w:r>
    </w:p>
    <w:p w14:paraId="3C0417F1" w14:textId="77777777" w:rsidR="001C1B21" w:rsidRDefault="001C1B21" w:rsidP="001C1B21">
      <w:pPr>
        <w:pStyle w:val="ListBullet1"/>
      </w:pPr>
      <w:r>
        <w:t>Access channel should send the deregister request to InterOp. InterOp should call HPS deregistration API to deregister the user’s default wallet. Hence</w:t>
      </w:r>
      <w:r w:rsidRPr="00970D49">
        <w:t xml:space="preserve"> </w:t>
      </w:r>
      <w:r>
        <w:t>should deregistration default wallet without deleting the user from Tango system.</w:t>
      </w:r>
    </w:p>
    <w:p w14:paraId="3E1F4848" w14:textId="04E6CE9C" w:rsidR="00053B29" w:rsidRDefault="00053B29" w:rsidP="00970D49">
      <w:pPr>
        <w:pStyle w:val="ListBullet1"/>
        <w:numPr>
          <w:ilvl w:val="0"/>
          <w:numId w:val="4"/>
        </w:numPr>
      </w:pPr>
      <w:r>
        <w:t>Post receiving the deregistration request InterOp will initiate the deregistration process.</w:t>
      </w:r>
    </w:p>
    <w:p w14:paraId="7180E64E" w14:textId="21C04367" w:rsidR="00B227B7" w:rsidRDefault="00722EB8" w:rsidP="00970D49">
      <w:pPr>
        <w:pStyle w:val="ListBullet1"/>
        <w:numPr>
          <w:ilvl w:val="0"/>
          <w:numId w:val="4"/>
        </w:numPr>
      </w:pPr>
      <w:r>
        <w:t>InterOp Add-On</w:t>
      </w:r>
      <w:r w:rsidR="00237B8D">
        <w:t xml:space="preserve"> validates if user has set their </w:t>
      </w:r>
      <w:r>
        <w:t>Orange</w:t>
      </w:r>
      <w:r w:rsidR="00237B8D">
        <w:t xml:space="preserve"> wallet as default at HPS. </w:t>
      </w:r>
    </w:p>
    <w:p w14:paraId="79104547" w14:textId="77777777" w:rsidR="00B227B7" w:rsidRPr="00212C8E" w:rsidRDefault="00237B8D" w:rsidP="00970D49">
      <w:pPr>
        <w:pStyle w:val="ListBullet1"/>
      </w:pPr>
      <w:r w:rsidRPr="00212C8E">
        <w:t>If Flag =’Y’</w:t>
      </w:r>
    </w:p>
    <w:p w14:paraId="003EBA3F" w14:textId="1AB4B5B5" w:rsidR="00B227B7" w:rsidRPr="00212C8E" w:rsidRDefault="00722EB8" w:rsidP="00970D49">
      <w:pPr>
        <w:pStyle w:val="ListBullet1"/>
        <w:numPr>
          <w:ilvl w:val="2"/>
          <w:numId w:val="4"/>
        </w:numPr>
      </w:pPr>
      <w:r w:rsidRPr="00212C8E">
        <w:t>InterOp Add-On</w:t>
      </w:r>
      <w:r w:rsidR="00237B8D" w:rsidRPr="00212C8E">
        <w:t xml:space="preserve"> </w:t>
      </w:r>
      <w:r w:rsidR="00212C8E">
        <w:t>update the status as ‘</w:t>
      </w:r>
      <w:proofErr w:type="spellStart"/>
      <w:r w:rsidR="00212C8E">
        <w:t>Dereg_ongoing</w:t>
      </w:r>
      <w:proofErr w:type="spellEnd"/>
      <w:r w:rsidR="00212C8E">
        <w:t xml:space="preserve">’ and </w:t>
      </w:r>
      <w:r w:rsidR="00237B8D" w:rsidRPr="00212C8E">
        <w:t xml:space="preserve">sends deregister  request to HPS with mobile number </w:t>
      </w:r>
    </w:p>
    <w:p w14:paraId="017BA356" w14:textId="4D58111C" w:rsidR="00B227B7" w:rsidRDefault="00237B8D" w:rsidP="00970D49">
      <w:pPr>
        <w:pStyle w:val="ListBullet1"/>
        <w:numPr>
          <w:ilvl w:val="2"/>
          <w:numId w:val="4"/>
        </w:numPr>
      </w:pPr>
      <w:r w:rsidRPr="00212C8E">
        <w:t xml:space="preserve">HPS deregister the </w:t>
      </w:r>
      <w:r w:rsidR="00722EB8" w:rsidRPr="00212C8E">
        <w:t>Orange</w:t>
      </w:r>
      <w:r w:rsidRPr="00212C8E">
        <w:t xml:space="preserve"> wallet at their end and send back response to </w:t>
      </w:r>
      <w:r w:rsidR="00722EB8" w:rsidRPr="00212C8E">
        <w:t>InterOp</w:t>
      </w:r>
      <w:r w:rsidR="00722EB8">
        <w:t xml:space="preserve"> Add-On</w:t>
      </w:r>
    </w:p>
    <w:p w14:paraId="7F35C04E" w14:textId="5AD631B6" w:rsidR="00B227B7" w:rsidRDefault="00237B8D" w:rsidP="00970D49">
      <w:pPr>
        <w:pStyle w:val="ListBullet1"/>
        <w:numPr>
          <w:ilvl w:val="3"/>
          <w:numId w:val="4"/>
        </w:numPr>
      </w:pPr>
      <w:r>
        <w:t xml:space="preserve">If response from HPS is successful, </w:t>
      </w:r>
      <w:r w:rsidR="00722EB8">
        <w:t>InterOp Add-On will</w:t>
      </w:r>
      <w:r>
        <w:t xml:space="preserve"> </w:t>
      </w:r>
      <w:r w:rsidR="00034946">
        <w:t xml:space="preserve">delete the user from its </w:t>
      </w:r>
      <w:r w:rsidR="00993E13">
        <w:t xml:space="preserve">enrolment </w:t>
      </w:r>
      <w:r w:rsidR="00034946">
        <w:t>table</w:t>
      </w:r>
    </w:p>
    <w:p w14:paraId="44BC8938" w14:textId="713BB598" w:rsidR="00954317" w:rsidRDefault="00237B8D" w:rsidP="00970D49">
      <w:pPr>
        <w:pStyle w:val="ListBullet1"/>
        <w:numPr>
          <w:ilvl w:val="3"/>
          <w:numId w:val="4"/>
        </w:numPr>
      </w:pPr>
      <w:r>
        <w:t>If response</w:t>
      </w:r>
      <w:r w:rsidR="00722EB8">
        <w:t xml:space="preserve"> from HPS</w:t>
      </w:r>
      <w:r>
        <w:t xml:space="preserve"> is fail</w:t>
      </w:r>
      <w:r w:rsidR="00722EB8">
        <w:t>ure</w:t>
      </w:r>
      <w:r>
        <w:t xml:space="preserve">, </w:t>
      </w:r>
      <w:r w:rsidR="00722EB8">
        <w:t xml:space="preserve">InterOp Add-On </w:t>
      </w:r>
      <w:r>
        <w:t>will not update the default wallet flag.</w:t>
      </w:r>
      <w:r w:rsidR="00954317">
        <w:t xml:space="preserve"> A new scheduler should be configured at InterOp which should run on configured time duration. Once this scheduler runs InterOp should fetch the list of all records with status ‘</w:t>
      </w:r>
      <w:proofErr w:type="spellStart"/>
      <w:r w:rsidR="00954317">
        <w:t>Dereg_onging</w:t>
      </w:r>
      <w:proofErr w:type="spellEnd"/>
      <w:r w:rsidR="00954317">
        <w:t>’ and send the de</w:t>
      </w:r>
      <w:r w:rsidR="00D01861">
        <w:t>-</w:t>
      </w:r>
      <w:r w:rsidR="00954317">
        <w:t>registration request to HPS one by one</w:t>
      </w:r>
      <w:r w:rsidR="00D01861">
        <w:t xml:space="preserve"> to delete the default wallet for those records</w:t>
      </w:r>
      <w:r w:rsidR="00954317">
        <w:t>.</w:t>
      </w:r>
    </w:p>
    <w:p w14:paraId="18F0766C" w14:textId="36B58D96" w:rsidR="00533CDC" w:rsidRPr="003178B2" w:rsidRDefault="00533CDC" w:rsidP="00970D49">
      <w:pPr>
        <w:pStyle w:val="ListBullet1"/>
        <w:numPr>
          <w:ilvl w:val="3"/>
          <w:numId w:val="4"/>
        </w:numPr>
      </w:pPr>
      <w:r w:rsidRPr="003178B2">
        <w:t>If no response from HPS, InterOp Add-On will not update the default wallet flag.</w:t>
      </w:r>
    </w:p>
    <w:p w14:paraId="6B2748AD" w14:textId="7CB087E5" w:rsidR="00B227B7" w:rsidRDefault="00237B8D" w:rsidP="00970D49">
      <w:pPr>
        <w:pStyle w:val="ListBullet1"/>
      </w:pPr>
      <w:r>
        <w:t xml:space="preserve">If </w:t>
      </w:r>
      <w:r w:rsidR="00034946">
        <w:t>the user is not found in the InterOp system</w:t>
      </w:r>
    </w:p>
    <w:p w14:paraId="1DC087C6" w14:textId="77777777" w:rsidR="00533CDC" w:rsidRDefault="00533CDC" w:rsidP="00970D49">
      <w:pPr>
        <w:pStyle w:val="ListBullet1"/>
        <w:numPr>
          <w:ilvl w:val="2"/>
          <w:numId w:val="4"/>
        </w:numPr>
      </w:pPr>
      <w:r>
        <w:t>InterOp Add-On</w:t>
      </w:r>
      <w:r w:rsidR="00237B8D">
        <w:t xml:space="preserve"> rejects the deregister request</w:t>
      </w:r>
      <w:r>
        <w:t>.</w:t>
      </w:r>
    </w:p>
    <w:p w14:paraId="4D90809E" w14:textId="77777777" w:rsidR="00B227B7" w:rsidRDefault="00237B8D" w:rsidP="00787555">
      <w:pPr>
        <w:pStyle w:val="Heading4"/>
        <w:numPr>
          <w:ilvl w:val="3"/>
          <w:numId w:val="2"/>
        </w:numPr>
      </w:pPr>
      <w:r>
        <w:t>Business Flow</w:t>
      </w:r>
    </w:p>
    <w:tbl>
      <w:tblPr>
        <w:tblStyle w:val="TableGrid"/>
        <w:tblW w:w="0" w:type="auto"/>
        <w:tblLook w:val="04A0" w:firstRow="1" w:lastRow="0" w:firstColumn="1" w:lastColumn="0" w:noHBand="0" w:noVBand="1"/>
      </w:tblPr>
      <w:tblGrid>
        <w:gridCol w:w="9242"/>
      </w:tblGrid>
      <w:tr w:rsidR="00CE54CE" w14:paraId="7825C328" w14:textId="77777777" w:rsidTr="00CE54CE">
        <w:tc>
          <w:tcPr>
            <w:tcW w:w="9242" w:type="dxa"/>
          </w:tcPr>
          <w:p w14:paraId="3BA305E4" w14:textId="77777777" w:rsidR="00CE54CE" w:rsidRDefault="00CE54CE" w:rsidP="00992742">
            <w:pPr>
              <w:pStyle w:val="BodyText2"/>
              <w:rPr>
                <w:highlight w:val="yellow"/>
              </w:rPr>
            </w:pPr>
            <w:r>
              <w:rPr>
                <w:noProof/>
                <w:lang w:val="en-IN" w:eastAsia="en-IN"/>
              </w:rPr>
              <w:drawing>
                <wp:inline distT="0" distB="0" distL="0" distR="0" wp14:anchorId="02F1C562" wp14:editId="102DE1B9">
                  <wp:extent cx="5743575" cy="22479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2247900"/>
                          </a:xfrm>
                          <a:prstGeom prst="rect">
                            <a:avLst/>
                          </a:prstGeom>
                          <a:noFill/>
                          <a:ln>
                            <a:noFill/>
                          </a:ln>
                        </pic:spPr>
                      </pic:pic>
                    </a:graphicData>
                  </a:graphic>
                </wp:inline>
              </w:drawing>
            </w:r>
          </w:p>
        </w:tc>
      </w:tr>
    </w:tbl>
    <w:p w14:paraId="5BBCD2BC" w14:textId="77777777" w:rsidR="00B227B7" w:rsidRDefault="00B227B7" w:rsidP="00992742">
      <w:pPr>
        <w:pStyle w:val="BodyText2"/>
        <w:rPr>
          <w:highlight w:val="yellow"/>
        </w:rPr>
      </w:pPr>
    </w:p>
    <w:p w14:paraId="75ED6437" w14:textId="623FCBCA" w:rsidR="00B227B7" w:rsidRPr="00B710EF" w:rsidRDefault="003A5A21" w:rsidP="00787555">
      <w:pPr>
        <w:pStyle w:val="Heading4"/>
        <w:numPr>
          <w:ilvl w:val="3"/>
          <w:numId w:val="2"/>
        </w:numPr>
      </w:pPr>
      <w:r w:rsidRPr="00B710EF">
        <w:lastRenderedPageBreak/>
        <w:t>Process Flow</w:t>
      </w:r>
    </w:p>
    <w:p w14:paraId="2F2A7DBB" w14:textId="4A3FFAB7" w:rsidR="00B227B7" w:rsidRDefault="009941E3" w:rsidP="000A0246">
      <w:pPr>
        <w:pStyle w:val="BodyText2"/>
      </w:pPr>
      <w:r w:rsidRPr="00B710EF">
        <w:t>Refer details sequence flow diagram</w:t>
      </w:r>
      <w:r w:rsidR="00B710EF" w:rsidRPr="00B710EF">
        <w:t xml:space="preserve"> attached</w:t>
      </w:r>
      <w:r w:rsidR="00B710EF">
        <w:t xml:space="preserve"> in section 2.2.2.1</w:t>
      </w:r>
    </w:p>
    <w:p w14:paraId="0C262A35" w14:textId="77777777" w:rsidR="00B227B7" w:rsidRDefault="00B227B7" w:rsidP="00992742">
      <w:pPr>
        <w:pStyle w:val="BodyText2"/>
      </w:pPr>
    </w:p>
    <w:p w14:paraId="2F2DDA5E" w14:textId="63027114" w:rsidR="00B227B7" w:rsidRDefault="00237B8D" w:rsidP="00787555">
      <w:pPr>
        <w:pStyle w:val="Heading4"/>
        <w:numPr>
          <w:ilvl w:val="3"/>
          <w:numId w:val="2"/>
        </w:numPr>
      </w:pPr>
      <w:r>
        <w:t>Notification</w:t>
      </w:r>
    </w:p>
    <w:p w14:paraId="0A270B1E" w14:textId="1E39CDC1" w:rsidR="008366B6" w:rsidRDefault="008366B6" w:rsidP="008366B6">
      <w:pPr>
        <w:pStyle w:val="BodyText2"/>
        <w:numPr>
          <w:ilvl w:val="0"/>
          <w:numId w:val="5"/>
        </w:numPr>
      </w:pPr>
      <w:r>
        <w:t xml:space="preserve">InterOp will send the SMS notification </w:t>
      </w:r>
      <w:r w:rsidR="00B70433">
        <w:t>only</w:t>
      </w:r>
      <w:r>
        <w:t>.</w:t>
      </w:r>
    </w:p>
    <w:p w14:paraId="06A6B2F7" w14:textId="1D8A4ACC" w:rsidR="00023626" w:rsidRDefault="00023626">
      <w:pPr>
        <w:rPr>
          <w:rFonts w:ascii="Arial" w:eastAsia="Calibri" w:hAnsi="Arial" w:cs="Arial"/>
          <w:bCs/>
          <w:sz w:val="20"/>
          <w:szCs w:val="20"/>
        </w:rPr>
      </w:pPr>
      <w:r>
        <w:br w:type="page"/>
      </w:r>
    </w:p>
    <w:p w14:paraId="442C55D1" w14:textId="77777777" w:rsidR="00CE54CE" w:rsidRDefault="00CE54CE" w:rsidP="00CE54CE">
      <w:pPr>
        <w:pStyle w:val="Heading3"/>
        <w:numPr>
          <w:ilvl w:val="2"/>
          <w:numId w:val="2"/>
        </w:numPr>
      </w:pPr>
      <w:bookmarkStart w:id="43" w:name="_Toc5113491"/>
      <w:r>
        <w:lastRenderedPageBreak/>
        <w:t>HPS Pool wallet management</w:t>
      </w:r>
      <w:bookmarkEnd w:id="43"/>
    </w:p>
    <w:p w14:paraId="07260EDD" w14:textId="307997D6" w:rsidR="00023626" w:rsidRDefault="00023626" w:rsidP="00992742">
      <w:pPr>
        <w:pStyle w:val="BodyText2"/>
      </w:pPr>
      <w:r>
        <w:t xml:space="preserve">To process the transactions through HPS, mobiquity </w:t>
      </w:r>
      <w:r w:rsidR="00533CDC">
        <w:t xml:space="preserve">platform </w:t>
      </w:r>
      <w:r w:rsidR="006D47DC">
        <w:t>would</w:t>
      </w:r>
      <w:r>
        <w:t xml:space="preserve"> maintain a pool HPS wallet. This wallet should be used for any transaction processing via HPS.</w:t>
      </w:r>
    </w:p>
    <w:p w14:paraId="3B5AD08E" w14:textId="77777777" w:rsidR="006D47DC" w:rsidRDefault="006D47DC" w:rsidP="00992742">
      <w:pPr>
        <w:pStyle w:val="BodyText2"/>
      </w:pPr>
    </w:p>
    <w:p w14:paraId="5A14E79C" w14:textId="77777777" w:rsidR="00023626" w:rsidRDefault="00023626" w:rsidP="00970D49">
      <w:pPr>
        <w:pStyle w:val="ListBullet1"/>
        <w:numPr>
          <w:ilvl w:val="0"/>
          <w:numId w:val="4"/>
        </w:numPr>
      </w:pPr>
      <w:r>
        <w:t xml:space="preserve">A </w:t>
      </w:r>
      <w:r w:rsidRPr="006D47DC">
        <w:t>pool HPS wallet can be created in mobiquity system using existing ‘Channel user management’ functionality.</w:t>
      </w:r>
    </w:p>
    <w:p w14:paraId="555A99BB" w14:textId="3C15C4E5" w:rsidR="00212035" w:rsidRPr="006D47DC" w:rsidRDefault="00084252" w:rsidP="00970D49">
      <w:pPr>
        <w:pStyle w:val="ListBullet1"/>
        <w:numPr>
          <w:ilvl w:val="0"/>
          <w:numId w:val="4"/>
        </w:numPr>
      </w:pPr>
      <w:r>
        <w:t>To process the interoperability based transactions m</w:t>
      </w:r>
      <w:r w:rsidR="00212035">
        <w:t>ultiple wallets would be created</w:t>
      </w:r>
      <w:r>
        <w:t xml:space="preserve"> based on transaction type </w:t>
      </w:r>
      <w:r w:rsidR="00993E13">
        <w:t xml:space="preserve">and </w:t>
      </w:r>
      <w:r>
        <w:t>accordingly</w:t>
      </w:r>
      <w:r w:rsidR="00993E13">
        <w:t xml:space="preserve"> respective wallet should </w:t>
      </w:r>
      <w:r>
        <w:t xml:space="preserve">be </w:t>
      </w:r>
      <w:r w:rsidR="00993E13">
        <w:t>debit</w:t>
      </w:r>
      <w:r>
        <w:t xml:space="preserve"> and </w:t>
      </w:r>
      <w:r w:rsidR="00993E13">
        <w:t>credit</w:t>
      </w:r>
      <w:r>
        <w:t>.</w:t>
      </w:r>
    </w:p>
    <w:p w14:paraId="73E51395" w14:textId="239C57E6" w:rsidR="00023626" w:rsidRDefault="00023626" w:rsidP="007E0074">
      <w:pPr>
        <w:pStyle w:val="ListBullet1"/>
        <w:numPr>
          <w:ilvl w:val="0"/>
          <w:numId w:val="0"/>
        </w:numPr>
        <w:ind w:left="1440"/>
      </w:pPr>
    </w:p>
    <w:p w14:paraId="362D211B" w14:textId="77777777" w:rsidR="00B227B7" w:rsidRDefault="00237B8D">
      <w:pPr>
        <w:pStyle w:val="Heading3"/>
        <w:numPr>
          <w:ilvl w:val="2"/>
          <w:numId w:val="2"/>
        </w:numPr>
      </w:pPr>
      <w:bookmarkStart w:id="44" w:name="_Toc5113492"/>
      <w:r>
        <w:t>Money Transfer (P2P)</w:t>
      </w:r>
      <w:bookmarkEnd w:id="44"/>
    </w:p>
    <w:p w14:paraId="7C5BEAE3" w14:textId="029F4F97" w:rsidR="00B227B7" w:rsidRDefault="00237B8D" w:rsidP="007E0074">
      <w:pPr>
        <w:pStyle w:val="ListBullet1"/>
        <w:numPr>
          <w:ilvl w:val="0"/>
          <w:numId w:val="0"/>
        </w:numPr>
      </w:pPr>
      <w:r>
        <w:t xml:space="preserve">Following is the </w:t>
      </w:r>
      <w:r w:rsidR="00DC4869">
        <w:t xml:space="preserve">proposed </w:t>
      </w:r>
      <w:r>
        <w:t>approach and business rules:</w:t>
      </w:r>
    </w:p>
    <w:p w14:paraId="6D4EFDC0" w14:textId="0E214EAE" w:rsidR="00B227B7" w:rsidRDefault="00237B8D" w:rsidP="00970D49">
      <w:pPr>
        <w:pStyle w:val="ListBullet1"/>
        <w:numPr>
          <w:ilvl w:val="0"/>
          <w:numId w:val="4"/>
        </w:numPr>
      </w:pPr>
      <w:r>
        <w:t xml:space="preserve">A P2P transfer service is applicable to </w:t>
      </w:r>
      <w:r w:rsidR="00BF42B6">
        <w:t>Orange</w:t>
      </w:r>
      <w:r>
        <w:t xml:space="preserve"> mobiquity customers. Using this service</w:t>
      </w:r>
      <w:r w:rsidR="00AD22DE">
        <w:t>,</w:t>
      </w:r>
      <w:r>
        <w:t xml:space="preserve"> </w:t>
      </w:r>
      <w:r w:rsidR="003E3496">
        <w:t>Orange</w:t>
      </w:r>
      <w:r>
        <w:t xml:space="preserve"> registered customer can transfer money from their </w:t>
      </w:r>
      <w:r w:rsidR="00AD22DE">
        <w:t>Orange</w:t>
      </w:r>
      <w:r>
        <w:t xml:space="preserve"> wallet to any other register</w:t>
      </w:r>
      <w:r w:rsidR="00AD22DE">
        <w:t>ed</w:t>
      </w:r>
      <w:r>
        <w:t xml:space="preserve">/unregistered </w:t>
      </w:r>
      <w:r w:rsidR="003E3496">
        <w:t>Orange</w:t>
      </w:r>
      <w:r w:rsidR="00BF3F0C">
        <w:t xml:space="preserve"> </w:t>
      </w:r>
      <w:r>
        <w:t>customer</w:t>
      </w:r>
      <w:r w:rsidR="00AD22DE">
        <w:t xml:space="preserve"> as well as </w:t>
      </w:r>
      <w:r w:rsidR="00BF3F0C">
        <w:t>any other operator customer</w:t>
      </w:r>
      <w:r w:rsidR="00AD22DE">
        <w:t>’s</w:t>
      </w:r>
      <w:r>
        <w:t xml:space="preserve"> </w:t>
      </w:r>
      <w:r w:rsidR="00BF2A43">
        <w:t>HPS default wallet</w:t>
      </w:r>
      <w:r>
        <w:t xml:space="preserve"> directly</w:t>
      </w:r>
      <w:r w:rsidR="00AD22DE">
        <w:t>.</w:t>
      </w:r>
    </w:p>
    <w:p w14:paraId="0A698F30" w14:textId="2AACDAFC" w:rsidR="00B227B7" w:rsidRDefault="00237B8D" w:rsidP="00970D49">
      <w:pPr>
        <w:pStyle w:val="ListBullet1"/>
        <w:numPr>
          <w:ilvl w:val="0"/>
          <w:numId w:val="4"/>
        </w:numPr>
      </w:pPr>
      <w:r>
        <w:t xml:space="preserve">Customer logs in on </w:t>
      </w:r>
      <w:r w:rsidR="00BF3F0C">
        <w:t>Orange</w:t>
      </w:r>
      <w:r>
        <w:t xml:space="preserve"> </w:t>
      </w:r>
      <w:r w:rsidR="00BF3F0C">
        <w:t>App/USSD and s</w:t>
      </w:r>
      <w:r>
        <w:t>elects P2P Transfer service.</w:t>
      </w:r>
    </w:p>
    <w:p w14:paraId="4459C92B" w14:textId="56CE9FB4" w:rsidR="00BF3F0C" w:rsidRDefault="00BF3F0C" w:rsidP="00970D49">
      <w:pPr>
        <w:pStyle w:val="ListBullet1"/>
      </w:pPr>
      <w:r>
        <w:t>Access channel customizations is outside the scope of Comviva</w:t>
      </w:r>
    </w:p>
    <w:p w14:paraId="0EA6CF3A" w14:textId="77777777" w:rsidR="00B227B7" w:rsidRDefault="00237B8D" w:rsidP="00970D49">
      <w:pPr>
        <w:pStyle w:val="ListBullet1"/>
        <w:numPr>
          <w:ilvl w:val="0"/>
          <w:numId w:val="4"/>
        </w:numPr>
      </w:pPr>
      <w:r>
        <w:t>Customer enters the receiver mobile number, transaction amount and confirms the transaction with their PIN.</w:t>
      </w:r>
    </w:p>
    <w:p w14:paraId="2ED41558" w14:textId="52A93718" w:rsidR="00BF2A43" w:rsidRDefault="00BF2A43" w:rsidP="00970D49">
      <w:pPr>
        <w:pStyle w:val="ListBullet1"/>
        <w:numPr>
          <w:ilvl w:val="0"/>
          <w:numId w:val="4"/>
        </w:numPr>
      </w:pPr>
      <w:r>
        <w:t>The request is sent from the access channel to the InterOp Add-On</w:t>
      </w:r>
      <w:r w:rsidR="00C1069E">
        <w:t>.</w:t>
      </w:r>
    </w:p>
    <w:p w14:paraId="09008C45" w14:textId="44BC769D" w:rsidR="00C1069E" w:rsidRDefault="00C1069E" w:rsidP="00970D49">
      <w:pPr>
        <w:pStyle w:val="ListBullet1"/>
      </w:pPr>
      <w:r>
        <w:t>The InterOp Add-On system checks the registration status and the default wallet against the receiver’s mobile number.</w:t>
      </w:r>
    </w:p>
    <w:p w14:paraId="0D1F47F2" w14:textId="629A5E82" w:rsidR="00C1069E" w:rsidRDefault="00C1069E" w:rsidP="00970D49">
      <w:pPr>
        <w:pStyle w:val="ListBullet1"/>
      </w:pPr>
      <w:r>
        <w:t>Basis the registration status and the default wallet set, the InterOp Add-On initiates a specific request to the mobiquity platform as defined in the scenarios below.</w:t>
      </w:r>
    </w:p>
    <w:p w14:paraId="064B609C" w14:textId="77777777" w:rsidR="00866D7B" w:rsidRDefault="00866D7B" w:rsidP="00970D49">
      <w:pPr>
        <w:pStyle w:val="ListBullet1"/>
        <w:numPr>
          <w:ilvl w:val="0"/>
          <w:numId w:val="4"/>
        </w:numPr>
      </w:pPr>
      <w:r>
        <w:t>In case the user has not opted for the interoperability service</w:t>
      </w:r>
    </w:p>
    <w:p w14:paraId="14C5ED1B" w14:textId="77777777" w:rsidR="00866D7B" w:rsidRDefault="00866D7B" w:rsidP="00970D49">
      <w:pPr>
        <w:pStyle w:val="ListBullet1"/>
      </w:pPr>
      <w:r>
        <w:t>The registration details would be fetched from the mobiquity system through user enquiry.</w:t>
      </w:r>
    </w:p>
    <w:p w14:paraId="0825F3A3" w14:textId="77A6316F" w:rsidR="00866D7B" w:rsidRDefault="00866D7B" w:rsidP="00970D49">
      <w:pPr>
        <w:pStyle w:val="ListBullet1"/>
      </w:pPr>
      <w:r>
        <w:t>The default wallet details would be fetched from HPS using the customer status consultation service.</w:t>
      </w:r>
    </w:p>
    <w:p w14:paraId="2C27D36F" w14:textId="4C6F00EA" w:rsidR="003E348C" w:rsidRDefault="003E348C" w:rsidP="0074081F">
      <w:pPr>
        <w:pStyle w:val="ListBullet1"/>
      </w:pPr>
      <w:r>
        <w:t>For better and easy unders</w:t>
      </w:r>
      <w:r w:rsidR="000A0246">
        <w:t>tanding of each case processing</w:t>
      </w:r>
      <w:r>
        <w:t>, refer the below table</w:t>
      </w:r>
    </w:p>
    <w:tbl>
      <w:tblPr>
        <w:tblStyle w:val="TableGrid"/>
        <w:tblW w:w="9288" w:type="dxa"/>
        <w:tblLayout w:type="fixed"/>
        <w:tblLook w:val="04A0" w:firstRow="1" w:lastRow="0" w:firstColumn="1" w:lastColumn="0" w:noHBand="0" w:noVBand="1"/>
      </w:tblPr>
      <w:tblGrid>
        <w:gridCol w:w="828"/>
        <w:gridCol w:w="1530"/>
        <w:gridCol w:w="1620"/>
        <w:gridCol w:w="1530"/>
        <w:gridCol w:w="1530"/>
        <w:gridCol w:w="2250"/>
      </w:tblGrid>
      <w:tr w:rsidR="003E348C" w14:paraId="74200A3E" w14:textId="77777777" w:rsidTr="000A0246">
        <w:tc>
          <w:tcPr>
            <w:tcW w:w="828" w:type="dxa"/>
            <w:shd w:val="clear" w:color="auto" w:fill="auto"/>
          </w:tcPr>
          <w:p w14:paraId="0EE7086B" w14:textId="77777777" w:rsidR="003E348C" w:rsidRPr="004C78D6" w:rsidRDefault="003E348C" w:rsidP="0074081F">
            <w:pPr>
              <w:pStyle w:val="ListBullet1"/>
              <w:numPr>
                <w:ilvl w:val="0"/>
                <w:numId w:val="0"/>
              </w:numPr>
              <w:rPr>
                <w:b/>
              </w:rPr>
            </w:pPr>
            <w:r w:rsidRPr="004C78D6">
              <w:rPr>
                <w:b/>
              </w:rPr>
              <w:t>SNO.</w:t>
            </w:r>
          </w:p>
        </w:tc>
        <w:tc>
          <w:tcPr>
            <w:tcW w:w="1530" w:type="dxa"/>
            <w:shd w:val="clear" w:color="auto" w:fill="auto"/>
          </w:tcPr>
          <w:p w14:paraId="503AA219" w14:textId="77777777" w:rsidR="003E348C" w:rsidRPr="004C78D6" w:rsidRDefault="003E348C" w:rsidP="0074081F">
            <w:pPr>
              <w:pStyle w:val="ListBullet1"/>
              <w:numPr>
                <w:ilvl w:val="0"/>
                <w:numId w:val="0"/>
              </w:numPr>
              <w:rPr>
                <w:b/>
              </w:rPr>
            </w:pPr>
            <w:r w:rsidRPr="004C78D6">
              <w:rPr>
                <w:b/>
              </w:rPr>
              <w:t>Sender- Registered Orange customer</w:t>
            </w:r>
          </w:p>
        </w:tc>
        <w:tc>
          <w:tcPr>
            <w:tcW w:w="1620" w:type="dxa"/>
            <w:shd w:val="clear" w:color="auto" w:fill="auto"/>
          </w:tcPr>
          <w:p w14:paraId="74697FE1" w14:textId="77777777" w:rsidR="003E348C" w:rsidRPr="004C78D6" w:rsidRDefault="003E348C" w:rsidP="0074081F">
            <w:pPr>
              <w:pStyle w:val="ListBullet1"/>
              <w:numPr>
                <w:ilvl w:val="0"/>
                <w:numId w:val="0"/>
              </w:numPr>
              <w:rPr>
                <w:b/>
              </w:rPr>
            </w:pPr>
            <w:r w:rsidRPr="004C78D6">
              <w:rPr>
                <w:b/>
              </w:rPr>
              <w:t>Receiver- Registered Orange customer</w:t>
            </w:r>
          </w:p>
        </w:tc>
        <w:tc>
          <w:tcPr>
            <w:tcW w:w="1530" w:type="dxa"/>
            <w:shd w:val="clear" w:color="auto" w:fill="auto"/>
          </w:tcPr>
          <w:p w14:paraId="0E5BE309" w14:textId="77777777" w:rsidR="003E348C" w:rsidRPr="004C78D6" w:rsidRDefault="003E348C" w:rsidP="0074081F">
            <w:pPr>
              <w:pStyle w:val="ListBullet1"/>
              <w:numPr>
                <w:ilvl w:val="0"/>
                <w:numId w:val="0"/>
              </w:numPr>
              <w:rPr>
                <w:b/>
              </w:rPr>
            </w:pPr>
            <w:r w:rsidRPr="004C78D6">
              <w:rPr>
                <w:b/>
              </w:rPr>
              <w:t>Set Orange wallet as Default on HPS</w:t>
            </w:r>
          </w:p>
        </w:tc>
        <w:tc>
          <w:tcPr>
            <w:tcW w:w="1530" w:type="dxa"/>
            <w:shd w:val="clear" w:color="auto" w:fill="auto"/>
          </w:tcPr>
          <w:p w14:paraId="76219354" w14:textId="77777777" w:rsidR="003E348C" w:rsidRPr="004C78D6" w:rsidRDefault="003E348C" w:rsidP="0074081F">
            <w:pPr>
              <w:pStyle w:val="ListBullet1"/>
              <w:numPr>
                <w:ilvl w:val="0"/>
                <w:numId w:val="0"/>
              </w:numPr>
              <w:rPr>
                <w:b/>
              </w:rPr>
            </w:pPr>
            <w:r w:rsidRPr="004C78D6">
              <w:rPr>
                <w:b/>
              </w:rPr>
              <w:t>Set other MFS wallet as default on HPS</w:t>
            </w:r>
          </w:p>
        </w:tc>
        <w:tc>
          <w:tcPr>
            <w:tcW w:w="2250" w:type="dxa"/>
            <w:shd w:val="clear" w:color="auto" w:fill="auto"/>
          </w:tcPr>
          <w:p w14:paraId="011DED2A" w14:textId="77777777" w:rsidR="003E348C" w:rsidRPr="004C78D6" w:rsidRDefault="003E348C" w:rsidP="0074081F">
            <w:pPr>
              <w:pStyle w:val="ListBullet1"/>
              <w:numPr>
                <w:ilvl w:val="0"/>
                <w:numId w:val="0"/>
              </w:numPr>
              <w:rPr>
                <w:b/>
              </w:rPr>
            </w:pPr>
            <w:r w:rsidRPr="004C78D6">
              <w:rPr>
                <w:b/>
              </w:rPr>
              <w:t>Service Applicable</w:t>
            </w:r>
          </w:p>
        </w:tc>
      </w:tr>
      <w:tr w:rsidR="003E348C" w14:paraId="0863CD44" w14:textId="77777777" w:rsidTr="000A0246">
        <w:tc>
          <w:tcPr>
            <w:tcW w:w="828" w:type="dxa"/>
            <w:shd w:val="clear" w:color="auto" w:fill="auto"/>
          </w:tcPr>
          <w:p w14:paraId="0C35F041" w14:textId="77777777" w:rsidR="003E348C" w:rsidRDefault="003E348C" w:rsidP="0074081F">
            <w:pPr>
              <w:pStyle w:val="ListBullet1"/>
              <w:numPr>
                <w:ilvl w:val="0"/>
                <w:numId w:val="0"/>
              </w:numPr>
            </w:pPr>
            <w:r>
              <w:t>1</w:t>
            </w:r>
          </w:p>
        </w:tc>
        <w:tc>
          <w:tcPr>
            <w:tcW w:w="1530" w:type="dxa"/>
            <w:shd w:val="clear" w:color="auto" w:fill="auto"/>
          </w:tcPr>
          <w:p w14:paraId="0C4E92B5" w14:textId="77777777" w:rsidR="003E348C" w:rsidRDefault="003E348C" w:rsidP="0074081F">
            <w:pPr>
              <w:pStyle w:val="ListBullet1"/>
              <w:numPr>
                <w:ilvl w:val="0"/>
                <w:numId w:val="0"/>
              </w:numPr>
            </w:pPr>
            <w:r>
              <w:t>Y</w:t>
            </w:r>
          </w:p>
        </w:tc>
        <w:tc>
          <w:tcPr>
            <w:tcW w:w="1620" w:type="dxa"/>
            <w:shd w:val="clear" w:color="auto" w:fill="auto"/>
          </w:tcPr>
          <w:p w14:paraId="3D5ED9DC" w14:textId="77777777" w:rsidR="003E348C" w:rsidRDefault="003E348C" w:rsidP="0074081F">
            <w:pPr>
              <w:pStyle w:val="ListBullet1"/>
              <w:numPr>
                <w:ilvl w:val="0"/>
                <w:numId w:val="0"/>
              </w:numPr>
            </w:pPr>
            <w:r>
              <w:t>Y</w:t>
            </w:r>
          </w:p>
        </w:tc>
        <w:tc>
          <w:tcPr>
            <w:tcW w:w="1530" w:type="dxa"/>
            <w:shd w:val="clear" w:color="auto" w:fill="auto"/>
          </w:tcPr>
          <w:p w14:paraId="7AD897EC" w14:textId="77777777" w:rsidR="003E348C" w:rsidRDefault="003E348C" w:rsidP="0074081F">
            <w:pPr>
              <w:pStyle w:val="ListBullet1"/>
              <w:numPr>
                <w:ilvl w:val="0"/>
                <w:numId w:val="0"/>
              </w:numPr>
            </w:pPr>
            <w:r>
              <w:t>Y</w:t>
            </w:r>
          </w:p>
        </w:tc>
        <w:tc>
          <w:tcPr>
            <w:tcW w:w="1530" w:type="dxa"/>
            <w:shd w:val="clear" w:color="auto" w:fill="auto"/>
          </w:tcPr>
          <w:p w14:paraId="6249321E" w14:textId="77777777" w:rsidR="003E348C" w:rsidRDefault="003E348C" w:rsidP="0074081F">
            <w:pPr>
              <w:pStyle w:val="ListBullet1"/>
              <w:numPr>
                <w:ilvl w:val="0"/>
                <w:numId w:val="0"/>
              </w:numPr>
            </w:pPr>
          </w:p>
        </w:tc>
        <w:tc>
          <w:tcPr>
            <w:tcW w:w="2250" w:type="dxa"/>
            <w:shd w:val="clear" w:color="auto" w:fill="auto"/>
          </w:tcPr>
          <w:p w14:paraId="2D148CA1" w14:textId="77777777" w:rsidR="003E348C" w:rsidRDefault="003E348C" w:rsidP="0074081F">
            <w:pPr>
              <w:pStyle w:val="ListBullet1"/>
              <w:numPr>
                <w:ilvl w:val="0"/>
                <w:numId w:val="0"/>
              </w:numPr>
            </w:pPr>
            <w:r>
              <w:t>On Us-P2P registered</w:t>
            </w:r>
          </w:p>
        </w:tc>
      </w:tr>
      <w:tr w:rsidR="003E348C" w14:paraId="7CDBF299" w14:textId="77777777" w:rsidTr="000A0246">
        <w:tc>
          <w:tcPr>
            <w:tcW w:w="828" w:type="dxa"/>
            <w:shd w:val="clear" w:color="auto" w:fill="auto"/>
          </w:tcPr>
          <w:p w14:paraId="77C655D5" w14:textId="77777777" w:rsidR="003E348C" w:rsidRDefault="003E348C" w:rsidP="0074081F">
            <w:pPr>
              <w:pStyle w:val="ListBullet1"/>
              <w:numPr>
                <w:ilvl w:val="0"/>
                <w:numId w:val="0"/>
              </w:numPr>
            </w:pPr>
            <w:r>
              <w:t>2</w:t>
            </w:r>
          </w:p>
        </w:tc>
        <w:tc>
          <w:tcPr>
            <w:tcW w:w="1530" w:type="dxa"/>
            <w:shd w:val="clear" w:color="auto" w:fill="auto"/>
          </w:tcPr>
          <w:p w14:paraId="0ED7CC0F" w14:textId="77777777" w:rsidR="003E348C" w:rsidRDefault="003E348C" w:rsidP="0074081F">
            <w:pPr>
              <w:pStyle w:val="ListBullet1"/>
              <w:numPr>
                <w:ilvl w:val="0"/>
                <w:numId w:val="0"/>
              </w:numPr>
            </w:pPr>
            <w:r>
              <w:t>Y</w:t>
            </w:r>
          </w:p>
        </w:tc>
        <w:tc>
          <w:tcPr>
            <w:tcW w:w="1620" w:type="dxa"/>
            <w:shd w:val="clear" w:color="auto" w:fill="auto"/>
          </w:tcPr>
          <w:p w14:paraId="07BC22B6" w14:textId="77777777" w:rsidR="003E348C" w:rsidRDefault="003E348C" w:rsidP="0074081F">
            <w:pPr>
              <w:pStyle w:val="ListBullet1"/>
              <w:numPr>
                <w:ilvl w:val="0"/>
                <w:numId w:val="0"/>
              </w:numPr>
            </w:pPr>
            <w:r>
              <w:t>Y</w:t>
            </w:r>
          </w:p>
        </w:tc>
        <w:tc>
          <w:tcPr>
            <w:tcW w:w="1530" w:type="dxa"/>
            <w:shd w:val="clear" w:color="auto" w:fill="auto"/>
          </w:tcPr>
          <w:p w14:paraId="578C49A0" w14:textId="77777777" w:rsidR="003E348C" w:rsidRDefault="003E348C" w:rsidP="0074081F">
            <w:pPr>
              <w:pStyle w:val="ListBullet1"/>
              <w:numPr>
                <w:ilvl w:val="0"/>
                <w:numId w:val="0"/>
              </w:numPr>
            </w:pPr>
            <w:r>
              <w:t xml:space="preserve">N </w:t>
            </w:r>
          </w:p>
        </w:tc>
        <w:tc>
          <w:tcPr>
            <w:tcW w:w="1530" w:type="dxa"/>
            <w:shd w:val="clear" w:color="auto" w:fill="auto"/>
          </w:tcPr>
          <w:p w14:paraId="3BF17117" w14:textId="77777777" w:rsidR="003E348C" w:rsidRDefault="003E348C" w:rsidP="0074081F">
            <w:pPr>
              <w:pStyle w:val="ListBullet1"/>
              <w:numPr>
                <w:ilvl w:val="0"/>
                <w:numId w:val="0"/>
              </w:numPr>
            </w:pPr>
            <w:r>
              <w:t>N</w:t>
            </w:r>
          </w:p>
        </w:tc>
        <w:tc>
          <w:tcPr>
            <w:tcW w:w="2250" w:type="dxa"/>
            <w:shd w:val="clear" w:color="auto" w:fill="auto"/>
          </w:tcPr>
          <w:p w14:paraId="388C63C3" w14:textId="77777777" w:rsidR="003E348C" w:rsidRDefault="003E348C" w:rsidP="0074081F">
            <w:pPr>
              <w:pStyle w:val="ListBullet1"/>
              <w:numPr>
                <w:ilvl w:val="0"/>
                <w:numId w:val="0"/>
              </w:numPr>
            </w:pPr>
            <w:r>
              <w:t>On Us-P2P registered</w:t>
            </w:r>
          </w:p>
        </w:tc>
      </w:tr>
      <w:tr w:rsidR="003E348C" w14:paraId="75EA242C" w14:textId="77777777" w:rsidTr="000A0246">
        <w:tc>
          <w:tcPr>
            <w:tcW w:w="828" w:type="dxa"/>
            <w:shd w:val="clear" w:color="auto" w:fill="auto"/>
          </w:tcPr>
          <w:p w14:paraId="1CF6D1B8" w14:textId="77777777" w:rsidR="003E348C" w:rsidRDefault="003E348C" w:rsidP="0074081F">
            <w:pPr>
              <w:pStyle w:val="ListBullet1"/>
              <w:numPr>
                <w:ilvl w:val="0"/>
                <w:numId w:val="0"/>
              </w:numPr>
            </w:pPr>
            <w:r>
              <w:t>3</w:t>
            </w:r>
          </w:p>
        </w:tc>
        <w:tc>
          <w:tcPr>
            <w:tcW w:w="1530" w:type="dxa"/>
            <w:shd w:val="clear" w:color="auto" w:fill="auto"/>
          </w:tcPr>
          <w:p w14:paraId="43D83651" w14:textId="77777777" w:rsidR="003E348C" w:rsidRDefault="003E348C" w:rsidP="0074081F">
            <w:pPr>
              <w:pStyle w:val="ListBullet1"/>
              <w:numPr>
                <w:ilvl w:val="0"/>
                <w:numId w:val="0"/>
              </w:numPr>
            </w:pPr>
            <w:r>
              <w:t>Y</w:t>
            </w:r>
          </w:p>
        </w:tc>
        <w:tc>
          <w:tcPr>
            <w:tcW w:w="1620" w:type="dxa"/>
            <w:shd w:val="clear" w:color="auto" w:fill="auto"/>
          </w:tcPr>
          <w:p w14:paraId="58A89D49" w14:textId="77777777" w:rsidR="003E348C" w:rsidRDefault="003E348C" w:rsidP="0074081F">
            <w:pPr>
              <w:pStyle w:val="ListBullet1"/>
              <w:numPr>
                <w:ilvl w:val="0"/>
                <w:numId w:val="0"/>
              </w:numPr>
            </w:pPr>
            <w:r>
              <w:t>Y</w:t>
            </w:r>
          </w:p>
        </w:tc>
        <w:tc>
          <w:tcPr>
            <w:tcW w:w="1530" w:type="dxa"/>
            <w:shd w:val="clear" w:color="auto" w:fill="auto"/>
          </w:tcPr>
          <w:p w14:paraId="57A6EDE2" w14:textId="77777777" w:rsidR="003E348C" w:rsidRDefault="003E348C" w:rsidP="0074081F">
            <w:pPr>
              <w:pStyle w:val="ListBullet1"/>
              <w:numPr>
                <w:ilvl w:val="0"/>
                <w:numId w:val="0"/>
              </w:numPr>
            </w:pPr>
            <w:r>
              <w:t>N</w:t>
            </w:r>
          </w:p>
        </w:tc>
        <w:tc>
          <w:tcPr>
            <w:tcW w:w="1530" w:type="dxa"/>
            <w:shd w:val="clear" w:color="auto" w:fill="auto"/>
          </w:tcPr>
          <w:p w14:paraId="3A00D450" w14:textId="77777777" w:rsidR="003E348C" w:rsidRDefault="003E348C" w:rsidP="0074081F">
            <w:pPr>
              <w:pStyle w:val="ListBullet1"/>
              <w:numPr>
                <w:ilvl w:val="0"/>
                <w:numId w:val="0"/>
              </w:numPr>
            </w:pPr>
            <w:r>
              <w:t>Y</w:t>
            </w:r>
          </w:p>
        </w:tc>
        <w:tc>
          <w:tcPr>
            <w:tcW w:w="2250" w:type="dxa"/>
            <w:shd w:val="clear" w:color="auto" w:fill="auto"/>
          </w:tcPr>
          <w:p w14:paraId="4CDDD967" w14:textId="77777777" w:rsidR="003E348C" w:rsidRDefault="003E348C" w:rsidP="0074081F">
            <w:pPr>
              <w:pStyle w:val="ListBullet1"/>
              <w:numPr>
                <w:ilvl w:val="0"/>
                <w:numId w:val="0"/>
              </w:numPr>
            </w:pPr>
            <w:r>
              <w:t>Off Us- P2P through HPS</w:t>
            </w:r>
          </w:p>
        </w:tc>
      </w:tr>
      <w:tr w:rsidR="003E348C" w14:paraId="6AB7A6A6" w14:textId="77777777" w:rsidTr="000A0246">
        <w:tc>
          <w:tcPr>
            <w:tcW w:w="828" w:type="dxa"/>
            <w:shd w:val="clear" w:color="auto" w:fill="auto"/>
          </w:tcPr>
          <w:p w14:paraId="327AB16F" w14:textId="77777777" w:rsidR="003E348C" w:rsidRDefault="003E348C" w:rsidP="0074081F">
            <w:pPr>
              <w:pStyle w:val="ListBullet1"/>
              <w:numPr>
                <w:ilvl w:val="0"/>
                <w:numId w:val="0"/>
              </w:numPr>
            </w:pPr>
            <w:r>
              <w:t>4</w:t>
            </w:r>
          </w:p>
        </w:tc>
        <w:tc>
          <w:tcPr>
            <w:tcW w:w="1530" w:type="dxa"/>
            <w:shd w:val="clear" w:color="auto" w:fill="auto"/>
          </w:tcPr>
          <w:p w14:paraId="27F5B622" w14:textId="77777777" w:rsidR="003E348C" w:rsidRDefault="003E348C" w:rsidP="0074081F">
            <w:pPr>
              <w:pStyle w:val="ListBullet1"/>
              <w:numPr>
                <w:ilvl w:val="0"/>
                <w:numId w:val="0"/>
              </w:numPr>
            </w:pPr>
            <w:r>
              <w:t>Y</w:t>
            </w:r>
          </w:p>
        </w:tc>
        <w:tc>
          <w:tcPr>
            <w:tcW w:w="1620" w:type="dxa"/>
            <w:shd w:val="clear" w:color="auto" w:fill="auto"/>
          </w:tcPr>
          <w:p w14:paraId="185902C8" w14:textId="77777777" w:rsidR="003E348C" w:rsidRDefault="003E348C" w:rsidP="0074081F">
            <w:pPr>
              <w:pStyle w:val="ListBullet1"/>
              <w:numPr>
                <w:ilvl w:val="0"/>
                <w:numId w:val="0"/>
              </w:numPr>
            </w:pPr>
            <w:r>
              <w:t>N</w:t>
            </w:r>
          </w:p>
        </w:tc>
        <w:tc>
          <w:tcPr>
            <w:tcW w:w="1530" w:type="dxa"/>
            <w:shd w:val="clear" w:color="auto" w:fill="auto"/>
          </w:tcPr>
          <w:p w14:paraId="29CC70A0" w14:textId="77777777" w:rsidR="003E348C" w:rsidRDefault="003E348C" w:rsidP="0074081F">
            <w:pPr>
              <w:pStyle w:val="ListBullet1"/>
              <w:numPr>
                <w:ilvl w:val="0"/>
                <w:numId w:val="0"/>
              </w:numPr>
            </w:pPr>
            <w:r>
              <w:t>-</w:t>
            </w:r>
          </w:p>
        </w:tc>
        <w:tc>
          <w:tcPr>
            <w:tcW w:w="1530" w:type="dxa"/>
            <w:shd w:val="clear" w:color="auto" w:fill="auto"/>
          </w:tcPr>
          <w:p w14:paraId="230965EB" w14:textId="77777777" w:rsidR="003E348C" w:rsidRDefault="003E348C" w:rsidP="0074081F">
            <w:pPr>
              <w:pStyle w:val="ListBullet1"/>
              <w:numPr>
                <w:ilvl w:val="0"/>
                <w:numId w:val="0"/>
              </w:numPr>
            </w:pPr>
            <w:r>
              <w:t>Y</w:t>
            </w:r>
          </w:p>
        </w:tc>
        <w:tc>
          <w:tcPr>
            <w:tcW w:w="2250" w:type="dxa"/>
            <w:shd w:val="clear" w:color="auto" w:fill="auto"/>
          </w:tcPr>
          <w:p w14:paraId="3A97C043" w14:textId="77777777" w:rsidR="003E348C" w:rsidRDefault="003E348C" w:rsidP="0074081F">
            <w:pPr>
              <w:pStyle w:val="ListBullet1"/>
              <w:numPr>
                <w:ilvl w:val="0"/>
                <w:numId w:val="0"/>
              </w:numPr>
            </w:pPr>
            <w:r>
              <w:t>Off Us- P2P through HPS</w:t>
            </w:r>
          </w:p>
        </w:tc>
      </w:tr>
      <w:tr w:rsidR="003E348C" w14:paraId="68B30183" w14:textId="77777777" w:rsidTr="000A0246">
        <w:tc>
          <w:tcPr>
            <w:tcW w:w="828" w:type="dxa"/>
            <w:shd w:val="clear" w:color="auto" w:fill="auto"/>
          </w:tcPr>
          <w:p w14:paraId="2281261E" w14:textId="77777777" w:rsidR="003E348C" w:rsidRDefault="003E348C" w:rsidP="0074081F">
            <w:pPr>
              <w:pStyle w:val="ListBullet1"/>
              <w:numPr>
                <w:ilvl w:val="0"/>
                <w:numId w:val="0"/>
              </w:numPr>
            </w:pPr>
            <w:r>
              <w:t>5</w:t>
            </w:r>
          </w:p>
        </w:tc>
        <w:tc>
          <w:tcPr>
            <w:tcW w:w="1530" w:type="dxa"/>
            <w:shd w:val="clear" w:color="auto" w:fill="auto"/>
          </w:tcPr>
          <w:p w14:paraId="4FA01162" w14:textId="77777777" w:rsidR="003E348C" w:rsidRDefault="003E348C" w:rsidP="0074081F">
            <w:pPr>
              <w:pStyle w:val="ListBullet1"/>
              <w:numPr>
                <w:ilvl w:val="0"/>
                <w:numId w:val="0"/>
              </w:numPr>
            </w:pPr>
            <w:r>
              <w:t>Y</w:t>
            </w:r>
          </w:p>
        </w:tc>
        <w:tc>
          <w:tcPr>
            <w:tcW w:w="1620" w:type="dxa"/>
            <w:shd w:val="clear" w:color="auto" w:fill="auto"/>
          </w:tcPr>
          <w:p w14:paraId="4AC7B731" w14:textId="77777777" w:rsidR="003E348C" w:rsidRDefault="003E348C" w:rsidP="0074081F">
            <w:pPr>
              <w:pStyle w:val="ListBullet1"/>
              <w:numPr>
                <w:ilvl w:val="0"/>
                <w:numId w:val="0"/>
              </w:numPr>
            </w:pPr>
            <w:r>
              <w:t>N</w:t>
            </w:r>
          </w:p>
        </w:tc>
        <w:tc>
          <w:tcPr>
            <w:tcW w:w="1530" w:type="dxa"/>
            <w:shd w:val="clear" w:color="auto" w:fill="auto"/>
          </w:tcPr>
          <w:p w14:paraId="6ACB9D6D" w14:textId="77777777" w:rsidR="003E348C" w:rsidRDefault="003E348C" w:rsidP="0074081F">
            <w:pPr>
              <w:pStyle w:val="ListBullet1"/>
              <w:numPr>
                <w:ilvl w:val="0"/>
                <w:numId w:val="0"/>
              </w:numPr>
            </w:pPr>
            <w:r>
              <w:t>-</w:t>
            </w:r>
          </w:p>
        </w:tc>
        <w:tc>
          <w:tcPr>
            <w:tcW w:w="1530" w:type="dxa"/>
            <w:shd w:val="clear" w:color="auto" w:fill="auto"/>
          </w:tcPr>
          <w:p w14:paraId="20635B81" w14:textId="77777777" w:rsidR="003E348C" w:rsidRDefault="003E348C" w:rsidP="0074081F">
            <w:pPr>
              <w:pStyle w:val="ListBullet1"/>
              <w:numPr>
                <w:ilvl w:val="0"/>
                <w:numId w:val="0"/>
              </w:numPr>
            </w:pPr>
            <w:r>
              <w:t>N</w:t>
            </w:r>
          </w:p>
        </w:tc>
        <w:tc>
          <w:tcPr>
            <w:tcW w:w="2250" w:type="dxa"/>
            <w:shd w:val="clear" w:color="auto" w:fill="auto"/>
          </w:tcPr>
          <w:p w14:paraId="1EBA35EA" w14:textId="77777777" w:rsidR="003E348C" w:rsidRDefault="003E348C" w:rsidP="0074081F">
            <w:pPr>
              <w:pStyle w:val="ListBullet1"/>
              <w:numPr>
                <w:ilvl w:val="0"/>
                <w:numId w:val="0"/>
              </w:numPr>
            </w:pPr>
            <w:r>
              <w:t>Transaction Failed</w:t>
            </w:r>
          </w:p>
        </w:tc>
      </w:tr>
      <w:tr w:rsidR="003E348C" w14:paraId="3F1217A7" w14:textId="77777777" w:rsidTr="000A0246">
        <w:tc>
          <w:tcPr>
            <w:tcW w:w="828" w:type="dxa"/>
            <w:shd w:val="clear" w:color="auto" w:fill="auto"/>
          </w:tcPr>
          <w:p w14:paraId="364DDE93" w14:textId="77777777" w:rsidR="003E348C" w:rsidRDefault="003E348C" w:rsidP="0074081F">
            <w:pPr>
              <w:pStyle w:val="ListBullet1"/>
              <w:numPr>
                <w:ilvl w:val="0"/>
                <w:numId w:val="0"/>
              </w:numPr>
            </w:pPr>
            <w:r>
              <w:t>6</w:t>
            </w:r>
          </w:p>
        </w:tc>
        <w:tc>
          <w:tcPr>
            <w:tcW w:w="1530" w:type="dxa"/>
            <w:shd w:val="clear" w:color="auto" w:fill="auto"/>
          </w:tcPr>
          <w:p w14:paraId="64607B07" w14:textId="77777777" w:rsidR="003E348C" w:rsidRDefault="003E348C" w:rsidP="0074081F">
            <w:pPr>
              <w:pStyle w:val="ListBullet1"/>
              <w:numPr>
                <w:ilvl w:val="0"/>
                <w:numId w:val="0"/>
              </w:numPr>
            </w:pPr>
            <w:r>
              <w:t xml:space="preserve">N (other MFS customer </w:t>
            </w:r>
            <w:r>
              <w:lastRenderedPageBreak/>
              <w:t>sending money to Orange customer)</w:t>
            </w:r>
          </w:p>
        </w:tc>
        <w:tc>
          <w:tcPr>
            <w:tcW w:w="1620" w:type="dxa"/>
            <w:shd w:val="clear" w:color="auto" w:fill="auto"/>
          </w:tcPr>
          <w:p w14:paraId="645C9C46" w14:textId="77777777" w:rsidR="003E348C" w:rsidRDefault="003E348C" w:rsidP="0074081F">
            <w:pPr>
              <w:pStyle w:val="ListBullet1"/>
              <w:numPr>
                <w:ilvl w:val="0"/>
                <w:numId w:val="0"/>
              </w:numPr>
            </w:pPr>
            <w:r>
              <w:lastRenderedPageBreak/>
              <w:t>Y</w:t>
            </w:r>
          </w:p>
        </w:tc>
        <w:tc>
          <w:tcPr>
            <w:tcW w:w="1530" w:type="dxa"/>
            <w:shd w:val="clear" w:color="auto" w:fill="auto"/>
          </w:tcPr>
          <w:p w14:paraId="4FE41660" w14:textId="77777777" w:rsidR="003E348C" w:rsidRDefault="003E348C" w:rsidP="0074081F">
            <w:pPr>
              <w:pStyle w:val="ListBullet1"/>
              <w:numPr>
                <w:ilvl w:val="0"/>
                <w:numId w:val="0"/>
              </w:numPr>
            </w:pPr>
            <w:r>
              <w:t>Y</w:t>
            </w:r>
          </w:p>
        </w:tc>
        <w:tc>
          <w:tcPr>
            <w:tcW w:w="1530" w:type="dxa"/>
            <w:shd w:val="clear" w:color="auto" w:fill="auto"/>
          </w:tcPr>
          <w:p w14:paraId="7C3B3EC2" w14:textId="77777777" w:rsidR="003E348C" w:rsidRDefault="003E348C" w:rsidP="0074081F">
            <w:pPr>
              <w:pStyle w:val="ListBullet1"/>
              <w:numPr>
                <w:ilvl w:val="0"/>
                <w:numId w:val="0"/>
              </w:numPr>
            </w:pPr>
          </w:p>
        </w:tc>
        <w:tc>
          <w:tcPr>
            <w:tcW w:w="2250" w:type="dxa"/>
            <w:shd w:val="clear" w:color="auto" w:fill="auto"/>
          </w:tcPr>
          <w:p w14:paraId="07E3892C" w14:textId="77777777" w:rsidR="003E348C" w:rsidRDefault="003E348C" w:rsidP="0074081F">
            <w:pPr>
              <w:pStyle w:val="ListBullet1"/>
              <w:numPr>
                <w:ilvl w:val="0"/>
                <w:numId w:val="0"/>
              </w:numPr>
            </w:pPr>
            <w:r>
              <w:t xml:space="preserve">Other MFS system send P2P transfer </w:t>
            </w:r>
            <w:r>
              <w:lastRenderedPageBreak/>
              <w:t>request to HPS &amp; HPS forward the request to Orange mobiquity system</w:t>
            </w:r>
          </w:p>
        </w:tc>
      </w:tr>
    </w:tbl>
    <w:p w14:paraId="74F8DC87" w14:textId="326C05B6" w:rsidR="003C00BE" w:rsidRDefault="001844A7" w:rsidP="003C00BE">
      <w:pPr>
        <w:pStyle w:val="ListBullet1"/>
        <w:numPr>
          <w:ilvl w:val="0"/>
          <w:numId w:val="4"/>
        </w:numPr>
      </w:pPr>
      <w:r>
        <w:lastRenderedPageBreak/>
        <w:t>For all ‘On US’ cases transaction should be processed in synchronous mode between the channels and InterOp system. Channel should wait for response from InterOp Add on. In these cases Tango system will be responsible to send the SMS notifications.</w:t>
      </w:r>
      <w:r w:rsidR="003C00BE">
        <w:t xml:space="preserve"> Tango should be responsible to send SMS. If the response from the P2P API is timeout from Tango no Notification API will be sent by </w:t>
      </w:r>
      <w:r w:rsidR="00306481">
        <w:t>InterOp</w:t>
      </w:r>
      <w:r w:rsidR="003C00BE">
        <w:t xml:space="preserve"> and only the Tango SMS will go. This will be applicable for success and fail cases.</w:t>
      </w:r>
    </w:p>
    <w:p w14:paraId="13722FBF" w14:textId="58950F62" w:rsidR="00084252" w:rsidRDefault="001844A7" w:rsidP="00970D49">
      <w:pPr>
        <w:pStyle w:val="ListBullet1"/>
        <w:numPr>
          <w:ilvl w:val="0"/>
          <w:numId w:val="4"/>
        </w:numPr>
      </w:pPr>
      <w:r>
        <w:t>For all ‘Off US’ cases transaction should be processed in asynchronous mode between the channels and InterOp system and</w:t>
      </w:r>
      <w:r w:rsidR="00084252">
        <w:t xml:space="preserve"> InterOp will be responsible to send the SMS notifications.</w:t>
      </w:r>
    </w:p>
    <w:p w14:paraId="25A00DB7" w14:textId="730EACCC" w:rsidR="000558A3" w:rsidRDefault="000558A3" w:rsidP="00970D49">
      <w:pPr>
        <w:pStyle w:val="ListBullet1"/>
        <w:numPr>
          <w:ilvl w:val="0"/>
          <w:numId w:val="4"/>
        </w:numPr>
      </w:pPr>
      <w:r>
        <w:t xml:space="preserve">InterOp should send a </w:t>
      </w:r>
      <w:r w:rsidR="00B70433">
        <w:t>‘</w:t>
      </w:r>
      <w:proofErr w:type="spellStart"/>
      <w:r w:rsidR="00B70433">
        <w:t>GetLang</w:t>
      </w:r>
      <w:proofErr w:type="spellEnd"/>
      <w:r w:rsidR="00B70433">
        <w:t>’</w:t>
      </w:r>
      <w:r>
        <w:t xml:space="preserve"> request to Tango system to fetch the </w:t>
      </w:r>
      <w:r w:rsidR="00C26AF4">
        <w:t>user</w:t>
      </w:r>
      <w:r>
        <w:t xml:space="preserve"> type information of the receive</w:t>
      </w:r>
      <w:r w:rsidR="00C26AF4">
        <w:t>r</w:t>
      </w:r>
      <w:r>
        <w:t xml:space="preserve"> mobile number since InterOp should not store the user type details for default wallet.</w:t>
      </w:r>
      <w:r w:rsidR="00C26AF4" w:rsidRPr="00C26AF4">
        <w:t xml:space="preserve"> </w:t>
      </w:r>
      <w:r w:rsidR="00C26AF4">
        <w:t xml:space="preserve">This check is applicable in both cases where transaction is initiated by Orange </w:t>
      </w:r>
      <w:proofErr w:type="gramStart"/>
      <w:r w:rsidR="00C26AF4">
        <w:t>users  and</w:t>
      </w:r>
      <w:proofErr w:type="gramEnd"/>
      <w:r w:rsidR="00C26AF4">
        <w:t xml:space="preserve"> transaction request is coming from </w:t>
      </w:r>
      <w:r w:rsidR="00B70433">
        <w:t>HPS.</w:t>
      </w:r>
    </w:p>
    <w:p w14:paraId="00B5F60D" w14:textId="5F324E89" w:rsidR="00A17570" w:rsidRDefault="00A17570" w:rsidP="00970D49">
      <w:pPr>
        <w:pStyle w:val="ListBullet1"/>
        <w:numPr>
          <w:ilvl w:val="0"/>
          <w:numId w:val="4"/>
        </w:numPr>
      </w:pPr>
      <w:r>
        <w:t xml:space="preserve">System should allow </w:t>
      </w:r>
      <w:proofErr w:type="gramStart"/>
      <w:r>
        <w:t>to configure</w:t>
      </w:r>
      <w:proofErr w:type="gramEnd"/>
      <w:r>
        <w:t xml:space="preserve"> different service charge rules for ‘On Us’ and ‘Off Us’ transactions.</w:t>
      </w:r>
    </w:p>
    <w:p w14:paraId="0C553F92" w14:textId="1E3053EF" w:rsidR="001844A7" w:rsidRDefault="001844A7" w:rsidP="00970D49">
      <w:pPr>
        <w:pStyle w:val="ListBullet1"/>
      </w:pPr>
      <w:r>
        <w:t>Once sender has entered the receiver mobile number amount and confirmed the transaction with their PIN, request should come on InterOp. InterOp should send the PIN verification request to Tango.</w:t>
      </w:r>
    </w:p>
    <w:p w14:paraId="3D746981" w14:textId="3F10C081" w:rsidR="001844A7" w:rsidRDefault="001844A7" w:rsidP="00970D49">
      <w:pPr>
        <w:pStyle w:val="ListBullet1"/>
      </w:pPr>
      <w:r>
        <w:t>Tango system should validate the user’s PIN and send back a response to InterOp. InterOp should send transaction request to Tango and an interim response to channel as transaction request is received and it is under process.</w:t>
      </w:r>
    </w:p>
    <w:p w14:paraId="36004CCF" w14:textId="178D4BCF" w:rsidR="001844A7" w:rsidRDefault="001844A7" w:rsidP="00970D49">
      <w:pPr>
        <w:pStyle w:val="ListBullet1"/>
      </w:pPr>
      <w:r>
        <w:t>Tango should process the transaction. Once transaction is completed final response should be communicated to the sender.</w:t>
      </w:r>
    </w:p>
    <w:p w14:paraId="4ECFB6DF" w14:textId="32C049C7" w:rsidR="003F0B63" w:rsidRDefault="002F049D" w:rsidP="002F049D">
      <w:pPr>
        <w:pStyle w:val="ListBullet1"/>
        <w:numPr>
          <w:ilvl w:val="0"/>
          <w:numId w:val="4"/>
        </w:numPr>
      </w:pPr>
      <w:r>
        <w:t xml:space="preserve">SMS notification should display the post balance after successful transaction execution. For On-US transaction Tango should send the user’s post balance after transaction processing. In case of off-US transactions, InterOp should send </w:t>
      </w:r>
      <w:r w:rsidR="00C26AF4">
        <w:t>a</w:t>
      </w:r>
      <w:r>
        <w:t xml:space="preserve"> user enquiry request to Tango system to fetch the user’s balance.</w:t>
      </w:r>
    </w:p>
    <w:p w14:paraId="35E9DA49" w14:textId="7676F6DE" w:rsidR="00B227B7" w:rsidRPr="003E348C" w:rsidRDefault="00BF3F0C" w:rsidP="00970D49">
      <w:pPr>
        <w:pStyle w:val="ListBullet1"/>
        <w:numPr>
          <w:ilvl w:val="0"/>
          <w:numId w:val="4"/>
        </w:numPr>
      </w:pPr>
      <w:r>
        <w:rPr>
          <w:b/>
        </w:rPr>
        <w:t xml:space="preserve">(Scenerio-1) </w:t>
      </w:r>
      <w:r w:rsidR="00237B8D">
        <w:t xml:space="preserve">If receiver is registered </w:t>
      </w:r>
      <w:r>
        <w:t xml:space="preserve">on Orange </w:t>
      </w:r>
      <w:r w:rsidR="00237B8D">
        <w:t xml:space="preserve">and receiver has set their </w:t>
      </w:r>
      <w:r>
        <w:t>Orange</w:t>
      </w:r>
      <w:r w:rsidR="00237B8D">
        <w:t xml:space="preserve"> wallet as Default on HPS, mobiquity will treat this transaction as </w:t>
      </w:r>
      <w:r w:rsidR="00867E37">
        <w:t>On Us</w:t>
      </w:r>
      <w:r w:rsidRPr="003E348C">
        <w:t>.</w:t>
      </w:r>
      <w:r w:rsidR="003E348C" w:rsidRPr="003E348C">
        <w:t xml:space="preserve"> Refer the sequence flow below:</w:t>
      </w:r>
    </w:p>
    <w:p w14:paraId="37DE194D" w14:textId="77777777" w:rsidR="00087E65" w:rsidRDefault="00237B8D" w:rsidP="00970D49">
      <w:pPr>
        <w:pStyle w:val="ListBullet1"/>
      </w:pPr>
      <w:proofErr w:type="gramStart"/>
      <w:r>
        <w:t>mobiquity</w:t>
      </w:r>
      <w:proofErr w:type="gramEnd"/>
      <w:r>
        <w:t xml:space="preserve"> validates P2P registered transfer business rules.</w:t>
      </w:r>
    </w:p>
    <w:p w14:paraId="48D677C5" w14:textId="1011C3E8" w:rsidR="009778C6" w:rsidRDefault="00237B8D" w:rsidP="00970D49">
      <w:pPr>
        <w:pStyle w:val="ListBullet1"/>
      </w:pPr>
      <w:r>
        <w:t>If all rules are validated successfully, mo</w:t>
      </w:r>
      <w:r w:rsidR="00BF3F0C">
        <w:t>ney will be debited from sender’</w:t>
      </w:r>
      <w:r w:rsidR="009778C6">
        <w:t xml:space="preserve">s Orange </w:t>
      </w:r>
      <w:r>
        <w:t xml:space="preserve">wallet and credited into receiver’s </w:t>
      </w:r>
      <w:r w:rsidR="009778C6">
        <w:t>Orange</w:t>
      </w:r>
      <w:r>
        <w:t xml:space="preserve"> wallet</w:t>
      </w:r>
      <w:r w:rsidR="009778C6">
        <w:t>.</w:t>
      </w:r>
    </w:p>
    <w:p w14:paraId="6767EBA6" w14:textId="66BDAEBE" w:rsidR="00B227B7" w:rsidRDefault="00237B8D" w:rsidP="00970D49">
      <w:pPr>
        <w:pStyle w:val="ListBullet1"/>
      </w:pPr>
      <w:r>
        <w:t>Request will not be sent to HPS switch.</w:t>
      </w:r>
    </w:p>
    <w:tbl>
      <w:tblPr>
        <w:tblStyle w:val="TableGrid"/>
        <w:tblW w:w="0" w:type="auto"/>
        <w:tblLook w:val="04A0" w:firstRow="1" w:lastRow="0" w:firstColumn="1" w:lastColumn="0" w:noHBand="0" w:noVBand="1"/>
      </w:tblPr>
      <w:tblGrid>
        <w:gridCol w:w="9242"/>
      </w:tblGrid>
      <w:tr w:rsidR="00547BE5" w14:paraId="5ADF86FE" w14:textId="77777777" w:rsidTr="00547BE5">
        <w:tc>
          <w:tcPr>
            <w:tcW w:w="9242" w:type="dxa"/>
          </w:tcPr>
          <w:p w14:paraId="61537C97" w14:textId="26E3F20C" w:rsidR="00547BE5" w:rsidRDefault="00055F26" w:rsidP="00055F26">
            <w:pPr>
              <w:pStyle w:val="ListBullet1"/>
              <w:numPr>
                <w:ilvl w:val="0"/>
                <w:numId w:val="0"/>
              </w:numPr>
            </w:pPr>
            <w:r>
              <w:object w:dxaOrig="18000" w:dyaOrig="12735" w14:anchorId="6A67EF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262.05pt" o:ole="">
                  <v:imagedata r:id="rId17" o:title=""/>
                </v:shape>
                <o:OLEObject Type="Embed" ProgID="PBrush" ShapeID="_x0000_i1025" DrawAspect="Content" ObjectID="_1619507406" r:id="rId18"/>
              </w:object>
            </w:r>
            <w:r w:rsidR="003C00BE">
              <w:rPr>
                <w:rStyle w:val="CommentReference"/>
                <w:rFonts w:eastAsia="Times New Roman"/>
                <w:bCs w:val="0"/>
                <w:color w:val="auto"/>
              </w:rPr>
              <w:t xml:space="preserve"> </w:t>
            </w:r>
          </w:p>
        </w:tc>
      </w:tr>
    </w:tbl>
    <w:p w14:paraId="5CBD2145" w14:textId="77777777" w:rsidR="009778C6" w:rsidRDefault="009778C6" w:rsidP="0074081F">
      <w:pPr>
        <w:pStyle w:val="ListBullet1"/>
        <w:numPr>
          <w:ilvl w:val="0"/>
          <w:numId w:val="0"/>
        </w:numPr>
        <w:ind w:left="1440"/>
      </w:pPr>
    </w:p>
    <w:p w14:paraId="08B72C2F" w14:textId="765F0BD9" w:rsidR="00B227B7" w:rsidRDefault="009778C6" w:rsidP="00970D49">
      <w:pPr>
        <w:pStyle w:val="ListBullet1"/>
        <w:numPr>
          <w:ilvl w:val="0"/>
          <w:numId w:val="4"/>
        </w:numPr>
      </w:pPr>
      <w:r>
        <w:rPr>
          <w:b/>
        </w:rPr>
        <w:t xml:space="preserve">(Scenerio-2) </w:t>
      </w:r>
      <w:r w:rsidR="00237B8D">
        <w:t xml:space="preserve">If Receiver is registered on </w:t>
      </w:r>
      <w:r w:rsidR="00087E65">
        <w:t xml:space="preserve">Orange platform but is not registered on </w:t>
      </w:r>
      <w:r w:rsidR="00237B8D">
        <w:t>HPS</w:t>
      </w:r>
      <w:r w:rsidR="00237B8D">
        <w:rPr>
          <w:b/>
        </w:rPr>
        <w:t>.</w:t>
      </w:r>
    </w:p>
    <w:p w14:paraId="34BD18A4" w14:textId="1B98C602" w:rsidR="00DC4869" w:rsidRDefault="00866D7B" w:rsidP="00970D49">
      <w:pPr>
        <w:pStyle w:val="ListBullet1"/>
      </w:pPr>
      <w:r>
        <w:t>The InterOp Add-On will send a request to the HPS system to provide the status of the default wallet of the receiver.</w:t>
      </w:r>
    </w:p>
    <w:p w14:paraId="4291F38C" w14:textId="6F1B0407" w:rsidR="00866D7B" w:rsidRPr="00C01ECC" w:rsidRDefault="00C01ECC" w:rsidP="00970D49">
      <w:pPr>
        <w:pStyle w:val="ListBullet1"/>
        <w:numPr>
          <w:ilvl w:val="2"/>
          <w:numId w:val="4"/>
        </w:numPr>
      </w:pPr>
      <w:r w:rsidRPr="00C01ECC">
        <w:t xml:space="preserve">HPS validates the status of received mobile number and send back response to </w:t>
      </w:r>
      <w:r w:rsidR="001D2794">
        <w:t>InterOp Add-On</w:t>
      </w:r>
      <w:r w:rsidRPr="00C01ECC">
        <w:t xml:space="preserve"> system</w:t>
      </w:r>
    </w:p>
    <w:p w14:paraId="75DC8BF0" w14:textId="4E2D3BFB" w:rsidR="00866D7B" w:rsidRDefault="00866D7B" w:rsidP="00970D49">
      <w:pPr>
        <w:pStyle w:val="ListBullet1"/>
        <w:numPr>
          <w:ilvl w:val="2"/>
          <w:numId w:val="4"/>
        </w:numPr>
      </w:pPr>
      <w:r>
        <w:t>HPS responds that the receiver is not registered with HPS.</w:t>
      </w:r>
    </w:p>
    <w:p w14:paraId="365E0801" w14:textId="5065D612" w:rsidR="00C01ECC" w:rsidRDefault="00C01ECC" w:rsidP="00970D49">
      <w:pPr>
        <w:pStyle w:val="ListBullet1"/>
      </w:pPr>
      <w:r>
        <w:t>Basis response, the InterOp Add-On sends a request to the mobiquity platform.</w:t>
      </w:r>
    </w:p>
    <w:p w14:paraId="3862DFF4" w14:textId="77777777" w:rsidR="00866D7B" w:rsidRDefault="00237B8D" w:rsidP="00970D49">
      <w:pPr>
        <w:pStyle w:val="ListBullet1"/>
      </w:pPr>
      <w:proofErr w:type="gramStart"/>
      <w:r>
        <w:t>mobiquity</w:t>
      </w:r>
      <w:proofErr w:type="gramEnd"/>
      <w:r>
        <w:t xml:space="preserve"> will process the transaction as </w:t>
      </w:r>
      <w:r w:rsidR="00CE54CE">
        <w:t xml:space="preserve">‘On US’ </w:t>
      </w:r>
      <w:r>
        <w:t>P2P transfer.</w:t>
      </w:r>
    </w:p>
    <w:p w14:paraId="2E7A5EC9" w14:textId="77777777" w:rsidR="00866D7B" w:rsidRDefault="00237B8D" w:rsidP="00970D49">
      <w:pPr>
        <w:pStyle w:val="ListBullet1"/>
      </w:pPr>
      <w:proofErr w:type="gramStart"/>
      <w:r>
        <w:t>mobiquity</w:t>
      </w:r>
      <w:proofErr w:type="gramEnd"/>
      <w:r>
        <w:t xml:space="preserve"> validates P2P registered transfer business rules.</w:t>
      </w:r>
    </w:p>
    <w:p w14:paraId="7626BE85" w14:textId="00DF8CB0" w:rsidR="00B227B7" w:rsidRDefault="00237B8D" w:rsidP="00970D49">
      <w:pPr>
        <w:pStyle w:val="ListBullet1"/>
        <w:numPr>
          <w:ilvl w:val="2"/>
          <w:numId w:val="4"/>
        </w:numPr>
      </w:pPr>
      <w:r>
        <w:t xml:space="preserve">If all rules are validates successfully, money will be debited from sender </w:t>
      </w:r>
      <w:r w:rsidR="001F2B65">
        <w:t>Orange</w:t>
      </w:r>
      <w:r>
        <w:t xml:space="preserve"> wallet and credited into receiver’s </w:t>
      </w:r>
      <w:r w:rsidR="00DE0A64">
        <w:t xml:space="preserve">Orange </w:t>
      </w:r>
      <w:r>
        <w:t>wallet.</w:t>
      </w:r>
    </w:p>
    <w:p w14:paraId="4767DE0A" w14:textId="1471C15F" w:rsidR="00B227B7" w:rsidRDefault="008F4E49" w:rsidP="00970D49">
      <w:pPr>
        <w:pStyle w:val="ListBullet1"/>
      </w:pPr>
      <w:r>
        <w:t xml:space="preserve">InterOp </w:t>
      </w:r>
      <w:r w:rsidR="00237B8D">
        <w:t>will send the notification on sender and receiver mobile number</w:t>
      </w:r>
    </w:p>
    <w:tbl>
      <w:tblPr>
        <w:tblStyle w:val="TableGrid"/>
        <w:tblW w:w="0" w:type="auto"/>
        <w:tblLook w:val="04A0" w:firstRow="1" w:lastRow="0" w:firstColumn="1" w:lastColumn="0" w:noHBand="0" w:noVBand="1"/>
      </w:tblPr>
      <w:tblGrid>
        <w:gridCol w:w="9242"/>
      </w:tblGrid>
      <w:tr w:rsidR="00547BE5" w14:paraId="5015DBB3" w14:textId="77777777" w:rsidTr="00547BE5">
        <w:tc>
          <w:tcPr>
            <w:tcW w:w="9242" w:type="dxa"/>
          </w:tcPr>
          <w:p w14:paraId="67E4D03E" w14:textId="4F084439" w:rsidR="00547BE5" w:rsidRDefault="00055F26" w:rsidP="00055F26">
            <w:pPr>
              <w:pStyle w:val="ListBullet1"/>
              <w:numPr>
                <w:ilvl w:val="0"/>
                <w:numId w:val="0"/>
              </w:numPr>
            </w:pPr>
            <w:r>
              <w:object w:dxaOrig="18000" w:dyaOrig="16425" w14:anchorId="2ACEBE36">
                <v:shape id="_x0000_i1026" type="#_x0000_t75" style="width:450.4pt;height:410.25pt" o:ole="">
                  <v:imagedata r:id="rId19" o:title=""/>
                </v:shape>
                <o:OLEObject Type="Embed" ProgID="PBrush" ShapeID="_x0000_i1026" DrawAspect="Content" ObjectID="_1619507407" r:id="rId20"/>
              </w:object>
            </w:r>
            <w:r>
              <w:rPr>
                <w:rStyle w:val="CommentReference"/>
                <w:rFonts w:eastAsia="Times New Roman"/>
                <w:bCs w:val="0"/>
                <w:color w:val="auto"/>
              </w:rPr>
              <w:t xml:space="preserve"> </w:t>
            </w:r>
          </w:p>
        </w:tc>
      </w:tr>
    </w:tbl>
    <w:p w14:paraId="25AB440A" w14:textId="77777777" w:rsidR="00C01ECC" w:rsidRDefault="00C01ECC" w:rsidP="0074081F">
      <w:pPr>
        <w:pStyle w:val="ListBullet1"/>
        <w:numPr>
          <w:ilvl w:val="0"/>
          <w:numId w:val="0"/>
        </w:numPr>
        <w:ind w:left="1440"/>
      </w:pPr>
    </w:p>
    <w:p w14:paraId="76BE0ADC" w14:textId="2F00A8FF" w:rsidR="00B227B7" w:rsidRDefault="009778C6" w:rsidP="00970D49">
      <w:pPr>
        <w:pStyle w:val="ListBullet1"/>
        <w:numPr>
          <w:ilvl w:val="0"/>
          <w:numId w:val="4"/>
        </w:numPr>
      </w:pPr>
      <w:r>
        <w:rPr>
          <w:b/>
        </w:rPr>
        <w:t xml:space="preserve">(Scenerio-3) </w:t>
      </w:r>
      <w:r w:rsidR="00237B8D">
        <w:t>If Receiver is registered on HPS with another MFS system</w:t>
      </w:r>
    </w:p>
    <w:p w14:paraId="73B382F8" w14:textId="77777777" w:rsidR="00B227B7" w:rsidRDefault="00237B8D" w:rsidP="00970D49">
      <w:pPr>
        <w:pStyle w:val="ListBullet1"/>
      </w:pPr>
      <w:r>
        <w:t>In this case mobiquity will process the transaction as off us P2P transfer.</w:t>
      </w:r>
    </w:p>
    <w:p w14:paraId="62CC71A2" w14:textId="77777777" w:rsidR="00867E37" w:rsidRDefault="00867E37" w:rsidP="00970D49">
      <w:pPr>
        <w:pStyle w:val="ListBullet1"/>
      </w:pPr>
      <w:r>
        <w:t>The InterOp Add-On will send a request to the HPS system to provide the status of the default wallet of the receiver.</w:t>
      </w:r>
    </w:p>
    <w:p w14:paraId="58304332" w14:textId="165B9C9B" w:rsidR="00867E37" w:rsidRDefault="00867E37"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5713316A" w14:textId="793BF672" w:rsidR="00867E37" w:rsidRPr="00C01ECC" w:rsidRDefault="00867E37" w:rsidP="00970D49">
      <w:pPr>
        <w:pStyle w:val="ListBullet1"/>
        <w:numPr>
          <w:ilvl w:val="2"/>
          <w:numId w:val="4"/>
        </w:numPr>
      </w:pPr>
      <w:r>
        <w:t>Basis response, the InterOp Add-On sends a request to the mobiquity platform</w:t>
      </w:r>
    </w:p>
    <w:p w14:paraId="2FB235F3" w14:textId="154A291F" w:rsidR="00867E37" w:rsidRDefault="00867E37" w:rsidP="00970D49">
      <w:pPr>
        <w:pStyle w:val="ListBullet1"/>
        <w:numPr>
          <w:ilvl w:val="2"/>
          <w:numId w:val="4"/>
        </w:numPr>
      </w:pPr>
      <w:r>
        <w:t>mobiquity process the request as per received response</w:t>
      </w:r>
    </w:p>
    <w:p w14:paraId="48B45768" w14:textId="1312106B" w:rsidR="00B227B7" w:rsidRDefault="00866D7B" w:rsidP="00970D49">
      <w:pPr>
        <w:pStyle w:val="ListBullet1"/>
      </w:pPr>
      <w:proofErr w:type="gramStart"/>
      <w:r>
        <w:t>mobiquity</w:t>
      </w:r>
      <w:proofErr w:type="gramEnd"/>
      <w:r>
        <w:t xml:space="preserve"> validates all the </w:t>
      </w:r>
      <w:r w:rsidR="00237B8D">
        <w:t>applicable business rules.</w:t>
      </w:r>
    </w:p>
    <w:p w14:paraId="22EF92C1" w14:textId="35B8AF2E" w:rsidR="00866D7B" w:rsidRDefault="00237B8D" w:rsidP="00970D49">
      <w:pPr>
        <w:pStyle w:val="ListBullet1"/>
        <w:numPr>
          <w:ilvl w:val="2"/>
          <w:numId w:val="4"/>
        </w:numPr>
      </w:pPr>
      <w:r>
        <w:t>On successful validation of business rules, mobiquity debit</w:t>
      </w:r>
      <w:r w:rsidR="00866D7B">
        <w:t>s the S</w:t>
      </w:r>
      <w:r>
        <w:t>ender wa</w:t>
      </w:r>
      <w:r w:rsidR="00867E37">
        <w:t>llet and credit HPS pool wallet and sends the response to InterOp Add-On</w:t>
      </w:r>
    </w:p>
    <w:p w14:paraId="498A1F9A" w14:textId="0AE4497E" w:rsidR="00B227B7" w:rsidRDefault="00867E37" w:rsidP="00970D49">
      <w:pPr>
        <w:pStyle w:val="ListBullet1"/>
        <w:numPr>
          <w:ilvl w:val="2"/>
          <w:numId w:val="4"/>
        </w:numPr>
      </w:pPr>
      <w:r>
        <w:t>InterOp Add-On</w:t>
      </w:r>
      <w:r w:rsidR="00237B8D">
        <w:t xml:space="preserve"> sends a money transfer request to HPS.</w:t>
      </w:r>
    </w:p>
    <w:p w14:paraId="52EB2339" w14:textId="77777777" w:rsidR="00B227B7" w:rsidRDefault="00237B8D" w:rsidP="00970D49">
      <w:pPr>
        <w:pStyle w:val="ListBullet1"/>
      </w:pPr>
      <w:r>
        <w:t>HPS sends the money transfer request to other MFS system where receiver has registered wallet.</w:t>
      </w:r>
    </w:p>
    <w:p w14:paraId="21B3181A" w14:textId="77777777" w:rsidR="00B227B7" w:rsidRDefault="00237B8D" w:rsidP="00970D49">
      <w:pPr>
        <w:pStyle w:val="ListBullet1"/>
      </w:pPr>
      <w:r>
        <w:t>Other MFS system should process the transfer request and credit the receiver wallet and send back response to HPS.</w:t>
      </w:r>
    </w:p>
    <w:p w14:paraId="6EB0617A" w14:textId="0F60086F" w:rsidR="00B227B7" w:rsidRDefault="00237B8D" w:rsidP="00970D49">
      <w:pPr>
        <w:pStyle w:val="ListBullet1"/>
      </w:pPr>
      <w:r>
        <w:lastRenderedPageBreak/>
        <w:t xml:space="preserve">Based on the other MFS response, HPS forward the response to </w:t>
      </w:r>
      <w:r w:rsidR="00867E37">
        <w:t>InterOp Add-On</w:t>
      </w:r>
      <w:r>
        <w:t xml:space="preserve"> system.</w:t>
      </w:r>
    </w:p>
    <w:p w14:paraId="72305673" w14:textId="0A738B30" w:rsidR="00867E37" w:rsidRDefault="00867E37" w:rsidP="00970D49">
      <w:pPr>
        <w:pStyle w:val="ListBullet1"/>
      </w:pPr>
      <w:r>
        <w:t>The InterOp Add-On system sends the response to the mobiquity platform.</w:t>
      </w:r>
    </w:p>
    <w:p w14:paraId="7F9882D2" w14:textId="7523F79F" w:rsidR="00B227B7" w:rsidRDefault="00237B8D" w:rsidP="00970D49">
      <w:pPr>
        <w:pStyle w:val="ListBullet1"/>
        <w:numPr>
          <w:ilvl w:val="2"/>
          <w:numId w:val="4"/>
        </w:numPr>
      </w:pPr>
      <w:r>
        <w:t>Bas</w:t>
      </w:r>
      <w:r w:rsidR="00A17570">
        <w:t>ed on success response from HPS, InterOp should send the SMS notification to App backend server. Communication with Tango system is not required after success response from HPS.</w:t>
      </w:r>
    </w:p>
    <w:p w14:paraId="18DFBC16" w14:textId="41CCE826" w:rsidR="00B227B7" w:rsidRDefault="00237B8D" w:rsidP="00970D49">
      <w:pPr>
        <w:pStyle w:val="ListBullet1"/>
        <w:numPr>
          <w:ilvl w:val="2"/>
          <w:numId w:val="4"/>
        </w:numPr>
      </w:pPr>
      <w:r>
        <w:t xml:space="preserve">If received response is </w:t>
      </w:r>
      <w:r w:rsidR="00867E37">
        <w:t>failure,</w:t>
      </w:r>
      <w:r>
        <w:t xml:space="preserve"> mobiquity will </w:t>
      </w:r>
      <w:proofErr w:type="gramStart"/>
      <w:r>
        <w:t>revert</w:t>
      </w:r>
      <w:proofErr w:type="gramEnd"/>
      <w:r>
        <w:t xml:space="preserve"> the debit/credit and mark the transaction as fai</w:t>
      </w:r>
      <w:r w:rsidR="00867E37">
        <w:t>led</w:t>
      </w:r>
      <w:r w:rsidR="00B23241">
        <w:t>.</w:t>
      </w:r>
    </w:p>
    <w:p w14:paraId="5A3F4CF7" w14:textId="6CF2D810" w:rsidR="00B227B7" w:rsidRDefault="00237B8D" w:rsidP="00970D49">
      <w:pPr>
        <w:pStyle w:val="ListBullet1"/>
        <w:numPr>
          <w:ilvl w:val="2"/>
          <w:numId w:val="4"/>
        </w:numPr>
      </w:pPr>
      <w:r>
        <w:t xml:space="preserve">If response is timed out, mobiquity will keep the transaction as </w:t>
      </w:r>
      <w:r w:rsidR="00071404">
        <w:t>ambiguous</w:t>
      </w:r>
      <w:r>
        <w:t>. Settlement of such transaction will be done by end of the day with HPS</w:t>
      </w:r>
      <w:r w:rsidR="00071404">
        <w:t xml:space="preserve"> or through HPS claim management portal  </w:t>
      </w:r>
    </w:p>
    <w:tbl>
      <w:tblPr>
        <w:tblStyle w:val="TableGrid"/>
        <w:tblW w:w="0" w:type="auto"/>
        <w:tblLook w:val="04A0" w:firstRow="1" w:lastRow="0" w:firstColumn="1" w:lastColumn="0" w:noHBand="0" w:noVBand="1"/>
      </w:tblPr>
      <w:tblGrid>
        <w:gridCol w:w="9242"/>
      </w:tblGrid>
      <w:tr w:rsidR="00547BE5" w14:paraId="2E47FB67" w14:textId="77777777" w:rsidTr="00547BE5">
        <w:tc>
          <w:tcPr>
            <w:tcW w:w="9242" w:type="dxa"/>
          </w:tcPr>
          <w:p w14:paraId="60F4E6D2" w14:textId="40F0AB15" w:rsidR="00547BE5" w:rsidRDefault="00657201" w:rsidP="00055F26">
            <w:pPr>
              <w:pStyle w:val="ListBullet1"/>
              <w:numPr>
                <w:ilvl w:val="0"/>
                <w:numId w:val="0"/>
              </w:numPr>
            </w:pPr>
            <w:r>
              <w:object w:dxaOrig="18000" w:dyaOrig="17895" w14:anchorId="101A4B82">
                <v:shape id="_x0000_i1027" type="#_x0000_t75" style="width:450.4pt;height:447.05pt" o:ole="">
                  <v:imagedata r:id="rId21" o:title=""/>
                </v:shape>
                <o:OLEObject Type="Embed" ProgID="PBrush" ShapeID="_x0000_i1027" DrawAspect="Content" ObjectID="_1619507408" r:id="rId22"/>
              </w:object>
            </w:r>
            <w:r>
              <w:rPr>
                <w:rStyle w:val="CommentReference"/>
                <w:rFonts w:eastAsia="Times New Roman"/>
                <w:bCs w:val="0"/>
                <w:color w:val="auto"/>
              </w:rPr>
              <w:t xml:space="preserve"> </w:t>
            </w:r>
          </w:p>
        </w:tc>
      </w:tr>
    </w:tbl>
    <w:p w14:paraId="79E1877C" w14:textId="77777777" w:rsidR="00593C2F" w:rsidRDefault="00593C2F" w:rsidP="0074081F">
      <w:pPr>
        <w:pStyle w:val="ListBullet1"/>
        <w:numPr>
          <w:ilvl w:val="0"/>
          <w:numId w:val="0"/>
        </w:numPr>
        <w:ind w:left="1440"/>
      </w:pPr>
    </w:p>
    <w:p w14:paraId="35963298" w14:textId="77777777" w:rsidR="00DC1BD5" w:rsidRDefault="00DC1BD5" w:rsidP="0074081F">
      <w:pPr>
        <w:pStyle w:val="ListBullet1"/>
        <w:numPr>
          <w:ilvl w:val="0"/>
          <w:numId w:val="0"/>
        </w:numPr>
        <w:ind w:left="1440"/>
      </w:pPr>
    </w:p>
    <w:p w14:paraId="5E1FB939" w14:textId="77777777" w:rsidR="00DC1BD5" w:rsidRDefault="00DC1BD5" w:rsidP="0074081F">
      <w:pPr>
        <w:pStyle w:val="ListBullet1"/>
        <w:numPr>
          <w:ilvl w:val="0"/>
          <w:numId w:val="0"/>
        </w:numPr>
        <w:ind w:left="1440"/>
      </w:pPr>
    </w:p>
    <w:p w14:paraId="5C17A80A" w14:textId="09400647" w:rsidR="00593C2F" w:rsidRDefault="00DC1BD5" w:rsidP="00DC1BD5">
      <w:pPr>
        <w:pStyle w:val="Heading4"/>
        <w:numPr>
          <w:ilvl w:val="3"/>
          <w:numId w:val="2"/>
        </w:numPr>
      </w:pPr>
      <w:bookmarkStart w:id="45" w:name="_Transactions_exception_management"/>
      <w:bookmarkEnd w:id="45"/>
      <w:r>
        <w:lastRenderedPageBreak/>
        <w:t xml:space="preserve">Transactions </w:t>
      </w:r>
      <w:r w:rsidR="00593C2F" w:rsidRPr="00FD1CE7">
        <w:t>exception management</w:t>
      </w:r>
    </w:p>
    <w:p w14:paraId="0211AEE8" w14:textId="6421CE46" w:rsidR="00DC1BD5" w:rsidRDefault="00DC1BD5" w:rsidP="00DC1BD5">
      <w:pPr>
        <w:pStyle w:val="ListBullet1"/>
        <w:numPr>
          <w:ilvl w:val="0"/>
          <w:numId w:val="0"/>
        </w:numPr>
      </w:pPr>
      <w:r>
        <w:t>Refer below table for different use cases of exception management and resolution of ambiguous transactions with HPS.</w:t>
      </w:r>
    </w:p>
    <w:tbl>
      <w:tblPr>
        <w:tblStyle w:val="TableGrid"/>
        <w:tblW w:w="0" w:type="auto"/>
        <w:tblLook w:val="04A0" w:firstRow="1" w:lastRow="0" w:firstColumn="1" w:lastColumn="0" w:noHBand="0" w:noVBand="1"/>
      </w:tblPr>
      <w:tblGrid>
        <w:gridCol w:w="1006"/>
        <w:gridCol w:w="1296"/>
        <w:gridCol w:w="2285"/>
        <w:gridCol w:w="2285"/>
        <w:gridCol w:w="2370"/>
      </w:tblGrid>
      <w:tr w:rsidR="00F40DC0" w14:paraId="666A0177" w14:textId="77777777" w:rsidTr="006C0993">
        <w:tc>
          <w:tcPr>
            <w:tcW w:w="1006" w:type="dxa"/>
          </w:tcPr>
          <w:p w14:paraId="12967B8D" w14:textId="77777777" w:rsidR="00593C2F" w:rsidRPr="00FC59ED" w:rsidRDefault="00593C2F" w:rsidP="0074081F">
            <w:pPr>
              <w:pStyle w:val="ListBullet1"/>
              <w:numPr>
                <w:ilvl w:val="0"/>
                <w:numId w:val="0"/>
              </w:numPr>
              <w:rPr>
                <w:b/>
              </w:rPr>
            </w:pPr>
            <w:r w:rsidRPr="00FC59ED">
              <w:rPr>
                <w:b/>
              </w:rPr>
              <w:t xml:space="preserve">SNO. </w:t>
            </w:r>
          </w:p>
        </w:tc>
        <w:tc>
          <w:tcPr>
            <w:tcW w:w="1296" w:type="dxa"/>
          </w:tcPr>
          <w:p w14:paraId="320E83A0" w14:textId="77777777" w:rsidR="00593C2F" w:rsidRPr="00FC59ED" w:rsidRDefault="00593C2F" w:rsidP="0074081F">
            <w:pPr>
              <w:pStyle w:val="ListBullet1"/>
              <w:numPr>
                <w:ilvl w:val="0"/>
                <w:numId w:val="0"/>
              </w:numPr>
              <w:rPr>
                <w:b/>
              </w:rPr>
            </w:pPr>
            <w:r w:rsidRPr="00FC59ED">
              <w:rPr>
                <w:b/>
              </w:rPr>
              <w:t>Sender MFS</w:t>
            </w:r>
          </w:p>
        </w:tc>
        <w:tc>
          <w:tcPr>
            <w:tcW w:w="2285" w:type="dxa"/>
          </w:tcPr>
          <w:p w14:paraId="71DC5BD3" w14:textId="77777777" w:rsidR="00593C2F" w:rsidRPr="00FC59ED" w:rsidRDefault="00593C2F" w:rsidP="0074081F">
            <w:pPr>
              <w:pStyle w:val="ListBullet1"/>
              <w:numPr>
                <w:ilvl w:val="0"/>
                <w:numId w:val="0"/>
              </w:numPr>
              <w:rPr>
                <w:b/>
              </w:rPr>
            </w:pPr>
            <w:r w:rsidRPr="00FC59ED">
              <w:rPr>
                <w:b/>
              </w:rPr>
              <w:t>HPS</w:t>
            </w:r>
          </w:p>
        </w:tc>
        <w:tc>
          <w:tcPr>
            <w:tcW w:w="2285" w:type="dxa"/>
          </w:tcPr>
          <w:p w14:paraId="2DBBB187" w14:textId="77777777" w:rsidR="00593C2F" w:rsidRPr="00FC59ED" w:rsidRDefault="00593C2F" w:rsidP="0074081F">
            <w:pPr>
              <w:pStyle w:val="ListBullet1"/>
              <w:numPr>
                <w:ilvl w:val="0"/>
                <w:numId w:val="0"/>
              </w:numPr>
              <w:rPr>
                <w:b/>
              </w:rPr>
            </w:pPr>
            <w:r w:rsidRPr="00FC59ED">
              <w:rPr>
                <w:b/>
              </w:rPr>
              <w:t>Receiver MFS</w:t>
            </w:r>
          </w:p>
        </w:tc>
        <w:tc>
          <w:tcPr>
            <w:tcW w:w="2370" w:type="dxa"/>
          </w:tcPr>
          <w:p w14:paraId="149655E5" w14:textId="77777777" w:rsidR="00593C2F" w:rsidRPr="00FC59ED" w:rsidRDefault="00593C2F" w:rsidP="0074081F">
            <w:pPr>
              <w:pStyle w:val="ListBullet1"/>
              <w:numPr>
                <w:ilvl w:val="0"/>
                <w:numId w:val="0"/>
              </w:numPr>
              <w:rPr>
                <w:b/>
              </w:rPr>
            </w:pPr>
            <w:r w:rsidRPr="00FC59ED">
              <w:rPr>
                <w:b/>
              </w:rPr>
              <w:t>Final transaction status</w:t>
            </w:r>
          </w:p>
        </w:tc>
      </w:tr>
      <w:tr w:rsidR="00F40DC0" w14:paraId="19F54924" w14:textId="77777777" w:rsidTr="006C0993">
        <w:tc>
          <w:tcPr>
            <w:tcW w:w="1006" w:type="dxa"/>
          </w:tcPr>
          <w:p w14:paraId="0BC712D1" w14:textId="77777777" w:rsidR="00593C2F" w:rsidRDefault="00593C2F" w:rsidP="0074081F">
            <w:pPr>
              <w:pStyle w:val="ListBullet1"/>
              <w:numPr>
                <w:ilvl w:val="0"/>
                <w:numId w:val="0"/>
              </w:numPr>
            </w:pPr>
            <w:r>
              <w:t>1.</w:t>
            </w:r>
          </w:p>
        </w:tc>
        <w:tc>
          <w:tcPr>
            <w:tcW w:w="1296" w:type="dxa"/>
          </w:tcPr>
          <w:p w14:paraId="6F299492" w14:textId="50D75419" w:rsidR="00593C2F" w:rsidRDefault="00593C2F" w:rsidP="00FC59ED">
            <w:pPr>
              <w:pStyle w:val="ListBullet1"/>
              <w:numPr>
                <w:ilvl w:val="0"/>
                <w:numId w:val="0"/>
              </w:numPr>
            </w:pPr>
            <w:r>
              <w:t>transaction success</w:t>
            </w:r>
            <w:ins w:id="46" w:author="Nusrat Jabin Khan" w:date="2019-05-14T15:59:00Z">
              <w:r w:rsidR="00FC59ED">
                <w:t xml:space="preserve"> (</w:t>
              </w:r>
            </w:ins>
            <w:ins w:id="47" w:author="Nusrat Jabin Khan" w:date="2019-05-14T16:00:00Z">
              <w:r w:rsidR="00FC59ED">
                <w:t xml:space="preserve">txn is </w:t>
              </w:r>
            </w:ins>
            <w:ins w:id="48" w:author="Nusrat Jabin Khan" w:date="2019-05-14T15:59:00Z">
              <w:r w:rsidR="00FC59ED">
                <w:t>pending)</w:t>
              </w:r>
            </w:ins>
          </w:p>
        </w:tc>
        <w:tc>
          <w:tcPr>
            <w:tcW w:w="2285" w:type="dxa"/>
          </w:tcPr>
          <w:p w14:paraId="29358B2B" w14:textId="77777777" w:rsidR="00593C2F" w:rsidRDefault="00593C2F" w:rsidP="0074081F">
            <w:pPr>
              <w:pStyle w:val="ListBullet1"/>
              <w:numPr>
                <w:ilvl w:val="0"/>
                <w:numId w:val="0"/>
              </w:numPr>
            </w:pPr>
            <w:r>
              <w:t>Unavailable/connection time out</w:t>
            </w:r>
          </w:p>
        </w:tc>
        <w:tc>
          <w:tcPr>
            <w:tcW w:w="2285" w:type="dxa"/>
          </w:tcPr>
          <w:p w14:paraId="0628BA48" w14:textId="77777777" w:rsidR="00593C2F" w:rsidRDefault="00593C2F" w:rsidP="0074081F">
            <w:pPr>
              <w:pStyle w:val="ListBullet1"/>
              <w:numPr>
                <w:ilvl w:val="0"/>
                <w:numId w:val="0"/>
              </w:numPr>
            </w:pPr>
          </w:p>
        </w:tc>
        <w:tc>
          <w:tcPr>
            <w:tcW w:w="2370" w:type="dxa"/>
          </w:tcPr>
          <w:p w14:paraId="0B42E0DD" w14:textId="77777777" w:rsidR="00593C2F" w:rsidRDefault="00593C2F" w:rsidP="0074081F">
            <w:pPr>
              <w:pStyle w:val="ListBullet1"/>
              <w:numPr>
                <w:ilvl w:val="0"/>
                <w:numId w:val="0"/>
              </w:numPr>
              <w:rPr>
                <w:ins w:id="49" w:author="Nusrat Jabin Khan" w:date="2019-05-14T15:59:00Z"/>
              </w:rPr>
            </w:pPr>
            <w:r>
              <w:t>Sender MFS=Revert txn and mark it as Fail</w:t>
            </w:r>
            <w:r>
              <w:br/>
              <w:t>HPS=Txn not available</w:t>
            </w:r>
            <w:r>
              <w:br/>
              <w:t>Receiver MFS=Txn not available</w:t>
            </w:r>
          </w:p>
          <w:p w14:paraId="637EFE79" w14:textId="1DD98179" w:rsidR="00FC59ED" w:rsidRDefault="00FC59ED" w:rsidP="0074081F">
            <w:pPr>
              <w:pStyle w:val="ListBullet1"/>
              <w:numPr>
                <w:ilvl w:val="0"/>
                <w:numId w:val="0"/>
              </w:numPr>
            </w:pPr>
            <w:ins w:id="50" w:author="Nusrat Jabin Khan" w:date="2019-05-14T15:59:00Z">
              <w:r>
                <w:t>This transaction record will not be found in HPS LIS file for sender and receiver.</w:t>
              </w:r>
            </w:ins>
          </w:p>
        </w:tc>
      </w:tr>
      <w:tr w:rsidR="00F40DC0" w14:paraId="02700946" w14:textId="77777777" w:rsidTr="006C0993">
        <w:tc>
          <w:tcPr>
            <w:tcW w:w="1006" w:type="dxa"/>
          </w:tcPr>
          <w:p w14:paraId="7203B41B" w14:textId="77777777" w:rsidR="00593C2F" w:rsidRDefault="00593C2F" w:rsidP="0074081F">
            <w:pPr>
              <w:pStyle w:val="ListBullet1"/>
              <w:numPr>
                <w:ilvl w:val="0"/>
                <w:numId w:val="0"/>
              </w:numPr>
            </w:pPr>
            <w:r>
              <w:t>2</w:t>
            </w:r>
          </w:p>
        </w:tc>
        <w:tc>
          <w:tcPr>
            <w:tcW w:w="1296" w:type="dxa"/>
          </w:tcPr>
          <w:p w14:paraId="656E1683" w14:textId="77777777" w:rsidR="00593C2F" w:rsidRDefault="00593C2F" w:rsidP="0074081F">
            <w:pPr>
              <w:pStyle w:val="ListBullet1"/>
              <w:numPr>
                <w:ilvl w:val="0"/>
                <w:numId w:val="0"/>
              </w:numPr>
              <w:rPr>
                <w:ins w:id="51" w:author="Nusrat Jabin Khan" w:date="2019-05-14T16:00:00Z"/>
              </w:rPr>
            </w:pPr>
            <w:r>
              <w:t>transaction success</w:t>
            </w:r>
          </w:p>
          <w:p w14:paraId="13215B55" w14:textId="457346B7" w:rsidR="00FC59ED" w:rsidRDefault="00FC59ED" w:rsidP="0074081F">
            <w:pPr>
              <w:pStyle w:val="ListBullet1"/>
              <w:numPr>
                <w:ilvl w:val="0"/>
                <w:numId w:val="0"/>
              </w:numPr>
            </w:pPr>
            <w:ins w:id="52" w:author="Nusrat Jabin Khan" w:date="2019-05-14T16:00:00Z">
              <w:r>
                <w:t>(txn is pending)</w:t>
              </w:r>
            </w:ins>
          </w:p>
        </w:tc>
        <w:tc>
          <w:tcPr>
            <w:tcW w:w="2285" w:type="dxa"/>
          </w:tcPr>
          <w:p w14:paraId="23484C32" w14:textId="77777777" w:rsidR="00FC59ED" w:rsidRDefault="00FC59ED" w:rsidP="00FC59ED">
            <w:pPr>
              <w:pStyle w:val="ListBullet1"/>
              <w:numPr>
                <w:ilvl w:val="0"/>
                <w:numId w:val="0"/>
              </w:numPr>
              <w:rPr>
                <w:ins w:id="53" w:author="Nusrat Jabin Khan" w:date="2019-05-14T15:59:00Z"/>
              </w:rPr>
            </w:pPr>
            <w:ins w:id="54" w:author="Nusrat Jabin Khan" w:date="2019-05-14T15:59:00Z">
              <w:r>
                <w:t>received p2p request</w:t>
              </w:r>
            </w:ins>
          </w:p>
          <w:p w14:paraId="279FE385" w14:textId="77777777" w:rsidR="00FC59ED" w:rsidRDefault="00FC59ED" w:rsidP="00FC59ED">
            <w:pPr>
              <w:pStyle w:val="ListBullet1"/>
              <w:numPr>
                <w:ilvl w:val="0"/>
                <w:numId w:val="0"/>
              </w:numPr>
              <w:rPr>
                <w:ins w:id="55" w:author="Nusrat Jabin Khan" w:date="2019-05-14T15:59:00Z"/>
              </w:rPr>
            </w:pPr>
          </w:p>
          <w:p w14:paraId="01B99889" w14:textId="23682B66" w:rsidR="00593C2F" w:rsidRDefault="00FC59ED" w:rsidP="00FC59ED">
            <w:pPr>
              <w:pStyle w:val="ListBullet1"/>
              <w:numPr>
                <w:ilvl w:val="0"/>
                <w:numId w:val="0"/>
              </w:numPr>
            </w:pPr>
            <w:ins w:id="56" w:author="Nusrat Jabin Khan" w:date="2019-05-14T16:04:00Z">
              <w:r w:rsidRPr="00FC59ED">
                <w:t xml:space="preserve">but response to sender as Receiver </w:t>
              </w:r>
            </w:ins>
            <w:ins w:id="57" w:author="Nusrat Jabin Khan" w:date="2019-05-14T16:35:00Z">
              <w:r w:rsidR="006C0993">
                <w:t xml:space="preserve">is </w:t>
              </w:r>
            </w:ins>
            <w:ins w:id="58" w:author="Nusrat Jabin Khan" w:date="2019-05-14T16:04:00Z">
              <w:r w:rsidRPr="00FC59ED">
                <w:t>not available  is timeout</w:t>
              </w:r>
              <w:r>
                <w:t xml:space="preserve"> </w:t>
              </w:r>
            </w:ins>
            <w:del w:id="59" w:author="Nusrat Jabin Khan" w:date="2019-05-14T15:59:00Z">
              <w:r w:rsidR="00593C2F" w:rsidDel="00FC59ED">
                <w:delText>Response Timed out/ no response</w:delText>
              </w:r>
            </w:del>
          </w:p>
        </w:tc>
        <w:tc>
          <w:tcPr>
            <w:tcW w:w="2285" w:type="dxa"/>
          </w:tcPr>
          <w:p w14:paraId="481D6C47" w14:textId="4465325A" w:rsidR="00593C2F" w:rsidRDefault="00FC59ED" w:rsidP="0074081F">
            <w:pPr>
              <w:pStyle w:val="ListBullet1"/>
              <w:numPr>
                <w:ilvl w:val="0"/>
                <w:numId w:val="0"/>
              </w:numPr>
            </w:pPr>
            <w:ins w:id="60" w:author="Nusrat Jabin Khan" w:date="2019-05-14T16:00:00Z">
              <w:r>
                <w:t>Unavailable/connection time out</w:t>
              </w:r>
            </w:ins>
          </w:p>
        </w:tc>
        <w:tc>
          <w:tcPr>
            <w:tcW w:w="2370" w:type="dxa"/>
          </w:tcPr>
          <w:p w14:paraId="2BCFB597" w14:textId="44A548A3" w:rsidR="00593C2F" w:rsidRDefault="00593C2F" w:rsidP="0074081F">
            <w:pPr>
              <w:pStyle w:val="ListBullet1"/>
              <w:numPr>
                <w:ilvl w:val="0"/>
                <w:numId w:val="0"/>
              </w:numPr>
            </w:pPr>
            <w:r>
              <w:t>Sender=Ambiguous</w:t>
            </w:r>
            <w:r>
              <w:br/>
              <w:t>HPS=</w:t>
            </w:r>
            <w:ins w:id="61" w:author="Nusrat Jabin Khan" w:date="2019-05-14T16:05:00Z">
              <w:r w:rsidR="00FC59ED">
                <w:t>F</w:t>
              </w:r>
            </w:ins>
            <w:ins w:id="62" w:author="Nusrat Jabin Khan" w:date="2019-05-14T16:04:00Z">
              <w:r w:rsidR="00FC59ED">
                <w:t>ail</w:t>
              </w:r>
            </w:ins>
            <w:r>
              <w:br/>
              <w:t>Receiver MFS =</w:t>
            </w:r>
            <w:ins w:id="63" w:author="Nusrat Jabin Khan" w:date="2019-05-14T16:05:00Z">
              <w:r w:rsidR="00FC59ED">
                <w:t xml:space="preserve"> </w:t>
              </w:r>
              <w:r w:rsidR="00FC59ED" w:rsidRPr="00FC59ED">
                <w:t>Txn not available</w:t>
              </w:r>
            </w:ins>
          </w:p>
          <w:p w14:paraId="5A762B82" w14:textId="2D16660D" w:rsidR="00593C2F" w:rsidRDefault="00FC59ED" w:rsidP="006C0993">
            <w:pPr>
              <w:pStyle w:val="ListBullet1"/>
              <w:numPr>
                <w:ilvl w:val="0"/>
                <w:numId w:val="0"/>
              </w:numPr>
            </w:pPr>
            <w:r>
              <w:t xml:space="preserve">Resolution of </w:t>
            </w:r>
            <w:r w:rsidR="00593C2F">
              <w:t xml:space="preserve">this </w:t>
            </w:r>
            <w:r>
              <w:t xml:space="preserve">ambiguous </w:t>
            </w:r>
            <w:r w:rsidR="00593C2F">
              <w:t xml:space="preserve">transaction </w:t>
            </w:r>
            <w:r w:rsidR="006C0993">
              <w:t xml:space="preserve">at sender side will </w:t>
            </w:r>
            <w:r w:rsidR="00593C2F">
              <w:t xml:space="preserve">be done through HPS claim management portal or based on EOD LIS </w:t>
            </w:r>
            <w:r>
              <w:t xml:space="preserve">settlement file. </w:t>
            </w:r>
            <w:ins w:id="64" w:author="Nusrat Jabin Khan" w:date="2019-05-14T16:07:00Z">
              <w:r>
                <w:t>Either way s</w:t>
              </w:r>
            </w:ins>
            <w:ins w:id="65" w:author="Nusrat Jabin Khan" w:date="2019-05-14T16:06:00Z">
              <w:r w:rsidRPr="00FC59ED">
                <w:t xml:space="preserve">ender will reverse the transaction based </w:t>
              </w:r>
            </w:ins>
            <w:ins w:id="66" w:author="Nusrat Jabin Khan" w:date="2019-05-14T16:38:00Z">
              <w:r w:rsidR="006C0993">
                <w:t xml:space="preserve">and </w:t>
              </w:r>
            </w:ins>
            <w:ins w:id="67" w:author="Nusrat Jabin Khan" w:date="2019-05-14T16:06:00Z">
              <w:r w:rsidRPr="00FC59ED">
                <w:t>update the status as fail.</w:t>
              </w:r>
            </w:ins>
          </w:p>
        </w:tc>
      </w:tr>
      <w:tr w:rsidR="00F40DC0" w14:paraId="366D4B36" w14:textId="77777777" w:rsidTr="006C0993">
        <w:tc>
          <w:tcPr>
            <w:tcW w:w="1006" w:type="dxa"/>
          </w:tcPr>
          <w:p w14:paraId="1F207D40" w14:textId="275C35EF" w:rsidR="00593C2F" w:rsidRDefault="00593C2F" w:rsidP="0074081F">
            <w:pPr>
              <w:pStyle w:val="ListBullet1"/>
              <w:numPr>
                <w:ilvl w:val="0"/>
                <w:numId w:val="0"/>
              </w:numPr>
            </w:pPr>
            <w:r>
              <w:t>3</w:t>
            </w:r>
            <w:ins w:id="68" w:author="Nusrat Jabin Khan" w:date="2019-05-14T16:02:00Z">
              <w:r w:rsidR="00FC59ED">
                <w:t xml:space="preserve"> </w:t>
              </w:r>
              <w:r w:rsidR="00FC59ED" w:rsidRPr="00FC59ED">
                <w:t>(</w:t>
              </w:r>
              <w:r w:rsidR="00FC59ED">
                <w:t xml:space="preserve">section </w:t>
              </w:r>
              <w:r w:rsidR="00FC59ED" w:rsidRPr="00FC59ED">
                <w:t>1.1.1.1 SID v.08)</w:t>
              </w:r>
            </w:ins>
          </w:p>
        </w:tc>
        <w:tc>
          <w:tcPr>
            <w:tcW w:w="1296" w:type="dxa"/>
          </w:tcPr>
          <w:p w14:paraId="3C71CA48" w14:textId="178DDC75" w:rsidR="00593C2F" w:rsidRDefault="00593C2F" w:rsidP="0074081F">
            <w:pPr>
              <w:pStyle w:val="ListBullet1"/>
              <w:numPr>
                <w:ilvl w:val="0"/>
                <w:numId w:val="0"/>
              </w:numPr>
            </w:pPr>
            <w:r>
              <w:t>transaction success</w:t>
            </w:r>
            <w:ins w:id="69" w:author="Nusrat Jabin Khan" w:date="2019-05-14T16:02:00Z">
              <w:r w:rsidR="00FC59ED">
                <w:t xml:space="preserve"> </w:t>
              </w:r>
            </w:ins>
            <w:ins w:id="70" w:author="Nusrat Jabin Khan" w:date="2019-05-14T16:01:00Z">
              <w:r w:rsidR="00FC59ED">
                <w:t>(txn is pending)</w:t>
              </w:r>
            </w:ins>
          </w:p>
        </w:tc>
        <w:tc>
          <w:tcPr>
            <w:tcW w:w="2285" w:type="dxa"/>
          </w:tcPr>
          <w:p w14:paraId="3622BFCD" w14:textId="77777777" w:rsidR="00593C2F" w:rsidRDefault="00593C2F" w:rsidP="0074081F">
            <w:pPr>
              <w:pStyle w:val="ListBullet1"/>
              <w:numPr>
                <w:ilvl w:val="0"/>
                <w:numId w:val="0"/>
              </w:numPr>
              <w:rPr>
                <w:ins w:id="71" w:author="Nusrat Jabin Khan" w:date="2019-05-14T16:02:00Z"/>
              </w:rPr>
            </w:pPr>
            <w:r>
              <w:t>Received P2P</w:t>
            </w:r>
            <w:r w:rsidR="00FC59ED">
              <w:t xml:space="preserve"> request</w:t>
            </w:r>
          </w:p>
          <w:p w14:paraId="746A0851" w14:textId="107CEBA1" w:rsidR="00FC59ED" w:rsidRDefault="00FC59ED" w:rsidP="0074081F">
            <w:pPr>
              <w:pStyle w:val="ListBullet1"/>
              <w:numPr>
                <w:ilvl w:val="0"/>
                <w:numId w:val="0"/>
              </w:numPr>
            </w:pPr>
            <w:ins w:id="72" w:author="Nusrat Jabin Khan" w:date="2019-05-14T16:02:00Z">
              <w:r>
                <w:t>Send back response to sender as Receiver</w:t>
              </w:r>
            </w:ins>
            <w:ins w:id="73" w:author="Nusrat Jabin Khan" w:date="2019-05-14T16:34:00Z">
              <w:r w:rsidR="006C0993">
                <w:t xml:space="preserve"> is </w:t>
              </w:r>
            </w:ins>
            <w:ins w:id="74" w:author="Nusrat Jabin Khan" w:date="2019-05-14T16:02:00Z">
              <w:r>
                <w:t xml:space="preserve"> not available</w:t>
              </w:r>
            </w:ins>
          </w:p>
        </w:tc>
        <w:tc>
          <w:tcPr>
            <w:tcW w:w="2285" w:type="dxa"/>
          </w:tcPr>
          <w:p w14:paraId="22CDF54D" w14:textId="60F4C5E1" w:rsidR="00593C2F" w:rsidRDefault="00FC59ED" w:rsidP="0074081F">
            <w:pPr>
              <w:pStyle w:val="ListBullet1"/>
              <w:numPr>
                <w:ilvl w:val="0"/>
                <w:numId w:val="0"/>
              </w:numPr>
            </w:pPr>
            <w:r>
              <w:t>Unavailable/connection time out</w:t>
            </w:r>
          </w:p>
        </w:tc>
        <w:tc>
          <w:tcPr>
            <w:tcW w:w="2370" w:type="dxa"/>
          </w:tcPr>
          <w:p w14:paraId="524857C6" w14:textId="77777777" w:rsidR="00593C2F" w:rsidRDefault="00593C2F" w:rsidP="0074081F">
            <w:pPr>
              <w:pStyle w:val="ListBullet1"/>
              <w:numPr>
                <w:ilvl w:val="0"/>
                <w:numId w:val="0"/>
              </w:numPr>
            </w:pPr>
            <w:r>
              <w:t>Sender MFS= Revert txn and mark it as Fail</w:t>
            </w:r>
          </w:p>
          <w:p w14:paraId="384F24AF" w14:textId="77777777" w:rsidR="00593C2F" w:rsidRDefault="00593C2F" w:rsidP="0074081F">
            <w:pPr>
              <w:pStyle w:val="ListBullet1"/>
              <w:numPr>
                <w:ilvl w:val="0"/>
                <w:numId w:val="0"/>
              </w:numPr>
              <w:rPr>
                <w:ins w:id="75" w:author="Nusrat Jabin Khan" w:date="2019-05-14T16:03:00Z"/>
              </w:rPr>
            </w:pPr>
            <w:r>
              <w:t>HPS=Fail</w:t>
            </w:r>
            <w:r>
              <w:br/>
              <w:t>Receiver MFS= Txn not available</w:t>
            </w:r>
          </w:p>
          <w:p w14:paraId="3C5C27BD" w14:textId="5344EB61" w:rsidR="00FC59ED" w:rsidRDefault="00FC59ED" w:rsidP="0074081F">
            <w:pPr>
              <w:pStyle w:val="ListBullet1"/>
              <w:numPr>
                <w:ilvl w:val="0"/>
                <w:numId w:val="0"/>
              </w:numPr>
            </w:pPr>
            <w:ins w:id="76" w:author="Nusrat Jabin Khan" w:date="2019-05-14T16:03:00Z">
              <w:r w:rsidRPr="00FC59ED">
                <w:t>This transaction record will be available in HPS LIS file of sender</w:t>
              </w:r>
              <w:r>
                <w:t>.</w:t>
              </w:r>
            </w:ins>
          </w:p>
        </w:tc>
      </w:tr>
      <w:tr w:rsidR="006C0993" w14:paraId="389E96D1" w14:textId="77777777" w:rsidTr="006C0993">
        <w:trPr>
          <w:trHeight w:val="1491"/>
        </w:trPr>
        <w:tc>
          <w:tcPr>
            <w:tcW w:w="1006" w:type="dxa"/>
            <w:vMerge w:val="restart"/>
          </w:tcPr>
          <w:p w14:paraId="778E0535" w14:textId="4074F906" w:rsidR="006C0993" w:rsidRDefault="006C0993" w:rsidP="0074081F">
            <w:pPr>
              <w:pStyle w:val="ListBullet1"/>
              <w:numPr>
                <w:ilvl w:val="0"/>
                <w:numId w:val="0"/>
              </w:numPr>
            </w:pPr>
            <w:ins w:id="77" w:author="Nusrat Jabin Khan" w:date="2019-05-14T16:41:00Z">
              <w:r>
                <w:t>4</w:t>
              </w:r>
              <w:r w:rsidRPr="00F40DC0">
                <w:t>(1.1.2.2 SID v.08)</w:t>
              </w:r>
            </w:ins>
          </w:p>
        </w:tc>
        <w:tc>
          <w:tcPr>
            <w:tcW w:w="1296" w:type="dxa"/>
            <w:vMerge w:val="restart"/>
          </w:tcPr>
          <w:p w14:paraId="1E6AB1E6" w14:textId="62824068" w:rsidR="006C0993" w:rsidRDefault="006C0993" w:rsidP="0074081F">
            <w:pPr>
              <w:pStyle w:val="ListBullet1"/>
              <w:numPr>
                <w:ilvl w:val="0"/>
                <w:numId w:val="0"/>
              </w:numPr>
            </w:pPr>
            <w:ins w:id="78" w:author="Nusrat Jabin Khan" w:date="2019-05-14T16:41:00Z">
              <w:r>
                <w:t>transaction success (txn is pending)</w:t>
              </w:r>
            </w:ins>
          </w:p>
        </w:tc>
        <w:tc>
          <w:tcPr>
            <w:tcW w:w="2285" w:type="dxa"/>
            <w:vMerge w:val="restart"/>
          </w:tcPr>
          <w:p w14:paraId="39EDBED5" w14:textId="77777777" w:rsidR="006C0993" w:rsidRDefault="006C0993" w:rsidP="00C666DC">
            <w:pPr>
              <w:pStyle w:val="ListBullet1"/>
              <w:numPr>
                <w:ilvl w:val="0"/>
                <w:numId w:val="0"/>
              </w:numPr>
              <w:rPr>
                <w:ins w:id="79" w:author="Nusrat Jabin Khan" w:date="2019-05-14T16:41:00Z"/>
              </w:rPr>
            </w:pPr>
            <w:ins w:id="80" w:author="Nusrat Jabin Khan" w:date="2019-05-14T16:41:00Z">
              <w:r>
                <w:t xml:space="preserve">received p2p request but </w:t>
              </w:r>
            </w:ins>
          </w:p>
          <w:p w14:paraId="7E3790E7" w14:textId="70BEBE2E" w:rsidR="006C0993" w:rsidRDefault="006C0993" w:rsidP="00F40DC0">
            <w:pPr>
              <w:pStyle w:val="ListBullet1"/>
              <w:numPr>
                <w:ilvl w:val="0"/>
                <w:numId w:val="0"/>
              </w:numPr>
            </w:pPr>
            <w:ins w:id="81" w:author="Nusrat Jabin Khan" w:date="2019-05-14T16:41:00Z">
              <w:r>
                <w:t>response to sender is timeout</w:t>
              </w:r>
            </w:ins>
          </w:p>
        </w:tc>
        <w:tc>
          <w:tcPr>
            <w:tcW w:w="2285" w:type="dxa"/>
            <w:vMerge w:val="restart"/>
          </w:tcPr>
          <w:p w14:paraId="6092CB84" w14:textId="77777777" w:rsidR="006C0993" w:rsidRDefault="006C0993" w:rsidP="00C666DC">
            <w:pPr>
              <w:pStyle w:val="ListBullet1"/>
              <w:numPr>
                <w:ilvl w:val="0"/>
                <w:numId w:val="0"/>
              </w:numPr>
              <w:rPr>
                <w:ins w:id="82" w:author="Nusrat Jabin Khan" w:date="2019-05-14T16:41:00Z"/>
              </w:rPr>
            </w:pPr>
            <w:ins w:id="83" w:author="Nusrat Jabin Khan" w:date="2019-05-14T16:41:00Z">
              <w:r>
                <w:t>Received P2P request</w:t>
              </w:r>
            </w:ins>
          </w:p>
          <w:p w14:paraId="7A967ADD" w14:textId="77777777" w:rsidR="006C0993" w:rsidRDefault="006C0993" w:rsidP="00C666DC">
            <w:pPr>
              <w:pStyle w:val="ListBullet1"/>
              <w:numPr>
                <w:ilvl w:val="0"/>
                <w:numId w:val="0"/>
              </w:numPr>
              <w:rPr>
                <w:ins w:id="84" w:author="Nusrat Jabin Khan" w:date="2019-05-14T16:41:00Z"/>
              </w:rPr>
            </w:pPr>
            <w:ins w:id="85" w:author="Nusrat Jabin Khan" w:date="2019-05-14T16:41:00Z">
              <w:r>
                <w:t>Response sent to HPS</w:t>
              </w:r>
            </w:ins>
          </w:p>
          <w:p w14:paraId="34BEF1A5" w14:textId="77777777" w:rsidR="006C0993" w:rsidRDefault="006C0993" w:rsidP="0074081F">
            <w:pPr>
              <w:pStyle w:val="ListBullet1"/>
              <w:numPr>
                <w:ilvl w:val="0"/>
                <w:numId w:val="0"/>
              </w:numPr>
            </w:pPr>
          </w:p>
        </w:tc>
        <w:tc>
          <w:tcPr>
            <w:tcW w:w="2370" w:type="dxa"/>
          </w:tcPr>
          <w:p w14:paraId="79F47069" w14:textId="77777777" w:rsidR="006C0993" w:rsidRDefault="006C0993" w:rsidP="00C666DC">
            <w:pPr>
              <w:pStyle w:val="ListBullet1"/>
              <w:numPr>
                <w:ilvl w:val="0"/>
                <w:numId w:val="0"/>
              </w:numPr>
              <w:rPr>
                <w:ins w:id="86" w:author="Nusrat Jabin Khan" w:date="2019-05-14T16:41:00Z"/>
              </w:rPr>
            </w:pPr>
            <w:ins w:id="87" w:author="Nusrat Jabin Khan" w:date="2019-05-14T16:41:00Z">
              <w:r>
                <w:t>Sender=Ambiguous</w:t>
              </w:r>
            </w:ins>
          </w:p>
          <w:p w14:paraId="31895D5D" w14:textId="77777777" w:rsidR="006C0993" w:rsidRDefault="006C0993" w:rsidP="00C666DC">
            <w:pPr>
              <w:pStyle w:val="ListBullet1"/>
              <w:numPr>
                <w:ilvl w:val="0"/>
                <w:numId w:val="0"/>
              </w:numPr>
              <w:rPr>
                <w:ins w:id="88" w:author="Nusrat Jabin Khan" w:date="2019-05-14T16:41:00Z"/>
              </w:rPr>
            </w:pPr>
            <w:ins w:id="89" w:author="Nusrat Jabin Khan" w:date="2019-05-14T16:41:00Z">
              <w:r>
                <w:t>HPS=Success/fail based on response received from receiver MFS</w:t>
              </w:r>
            </w:ins>
          </w:p>
          <w:p w14:paraId="7DCF7DF1" w14:textId="77777777" w:rsidR="006C0993" w:rsidRDefault="006C0993" w:rsidP="00C666DC">
            <w:pPr>
              <w:pStyle w:val="ListBullet1"/>
              <w:numPr>
                <w:ilvl w:val="0"/>
                <w:numId w:val="0"/>
              </w:numPr>
              <w:rPr>
                <w:ins w:id="90" w:author="Nusrat Jabin Khan" w:date="2019-05-14T16:41:00Z"/>
              </w:rPr>
            </w:pPr>
            <w:ins w:id="91" w:author="Nusrat Jabin Khan" w:date="2019-05-14T16:41:00Z">
              <w:r>
                <w:t>Receiver MFS =Success/Fail</w:t>
              </w:r>
            </w:ins>
          </w:p>
          <w:p w14:paraId="1C490702" w14:textId="1C1F797E" w:rsidR="006C0993" w:rsidRDefault="006C0993" w:rsidP="006C0993">
            <w:pPr>
              <w:pStyle w:val="ListBullet1"/>
              <w:numPr>
                <w:ilvl w:val="0"/>
                <w:numId w:val="0"/>
              </w:numPr>
            </w:pPr>
            <w:ins w:id="92" w:author="Nusrat Jabin Khan" w:date="2019-05-14T16:41:00Z">
              <w:r>
                <w:t xml:space="preserve">Resolution for this ambiguous transaction at sender side can be done based on HPS </w:t>
              </w:r>
              <w:r>
                <w:lastRenderedPageBreak/>
                <w:t>claim management portal or based on EOD LIS settlement file </w:t>
              </w:r>
            </w:ins>
          </w:p>
        </w:tc>
      </w:tr>
      <w:tr w:rsidR="006C0993" w14:paraId="1D2CA926" w14:textId="77777777" w:rsidTr="006C0993">
        <w:trPr>
          <w:trHeight w:val="1490"/>
        </w:trPr>
        <w:tc>
          <w:tcPr>
            <w:tcW w:w="1006" w:type="dxa"/>
            <w:vMerge/>
          </w:tcPr>
          <w:p w14:paraId="1C1141CC" w14:textId="77777777" w:rsidR="006C0993" w:rsidRDefault="006C0993" w:rsidP="0074081F">
            <w:pPr>
              <w:pStyle w:val="ListBullet1"/>
              <w:numPr>
                <w:ilvl w:val="0"/>
                <w:numId w:val="0"/>
              </w:numPr>
            </w:pPr>
          </w:p>
        </w:tc>
        <w:tc>
          <w:tcPr>
            <w:tcW w:w="1296" w:type="dxa"/>
            <w:vMerge/>
          </w:tcPr>
          <w:p w14:paraId="5D15E129" w14:textId="77777777" w:rsidR="006C0993" w:rsidRDefault="006C0993" w:rsidP="0074081F">
            <w:pPr>
              <w:pStyle w:val="ListBullet1"/>
              <w:numPr>
                <w:ilvl w:val="0"/>
                <w:numId w:val="0"/>
              </w:numPr>
            </w:pPr>
          </w:p>
        </w:tc>
        <w:tc>
          <w:tcPr>
            <w:tcW w:w="2285" w:type="dxa"/>
            <w:vMerge/>
          </w:tcPr>
          <w:p w14:paraId="2B6BC89F" w14:textId="77777777" w:rsidR="006C0993" w:rsidRDefault="006C0993" w:rsidP="00F40DC0">
            <w:pPr>
              <w:pStyle w:val="ListBullet1"/>
              <w:numPr>
                <w:ilvl w:val="0"/>
                <w:numId w:val="0"/>
              </w:numPr>
            </w:pPr>
          </w:p>
        </w:tc>
        <w:tc>
          <w:tcPr>
            <w:tcW w:w="2285" w:type="dxa"/>
            <w:vMerge/>
          </w:tcPr>
          <w:p w14:paraId="60FC56B9" w14:textId="77777777" w:rsidR="006C0993" w:rsidRDefault="006C0993" w:rsidP="008D709C">
            <w:pPr>
              <w:pStyle w:val="ListBullet1"/>
              <w:numPr>
                <w:ilvl w:val="0"/>
                <w:numId w:val="0"/>
              </w:numPr>
            </w:pPr>
          </w:p>
        </w:tc>
        <w:tc>
          <w:tcPr>
            <w:tcW w:w="2370" w:type="dxa"/>
          </w:tcPr>
          <w:p w14:paraId="777E74FA" w14:textId="77777777" w:rsidR="006C0993" w:rsidRDefault="006C0993" w:rsidP="006C0993">
            <w:pPr>
              <w:pStyle w:val="ListBullet1"/>
              <w:numPr>
                <w:ilvl w:val="0"/>
                <w:numId w:val="0"/>
              </w:numPr>
              <w:rPr>
                <w:ins w:id="93" w:author="Nusrat Jabin Khan" w:date="2019-05-14T16:42:00Z"/>
              </w:rPr>
            </w:pPr>
            <w:ins w:id="94" w:author="Nusrat Jabin Khan" w:date="2019-05-14T16:41:00Z">
              <w:r w:rsidRPr="006C0993">
                <w:t xml:space="preserve">If status </w:t>
              </w:r>
              <w:r>
                <w:t xml:space="preserve">fetched from </w:t>
              </w:r>
            </w:ins>
            <w:ins w:id="95" w:author="Nusrat Jabin Khan" w:date="2019-05-14T16:42:00Z">
              <w:r>
                <w:t xml:space="preserve">HPS </w:t>
              </w:r>
              <w:r w:rsidRPr="006C0993">
                <w:t>Claim Management Portal or LIS File</w:t>
              </w:r>
            </w:ins>
            <w:ins w:id="96" w:author="Nusrat Jabin Khan" w:date="2019-05-14T16:41:00Z">
              <w:r>
                <w:t xml:space="preserve"> </w:t>
              </w:r>
              <w:r w:rsidRPr="006C0993">
                <w:t>=Success</w:t>
              </w:r>
            </w:ins>
          </w:p>
          <w:p w14:paraId="4B97E4AD" w14:textId="225B0E97" w:rsidR="006C0993" w:rsidRDefault="006C0993" w:rsidP="006C0993">
            <w:pPr>
              <w:pStyle w:val="ListBullet1"/>
              <w:numPr>
                <w:ilvl w:val="0"/>
                <w:numId w:val="0"/>
              </w:numPr>
            </w:pPr>
            <w:ins w:id="97" w:author="Nusrat Jabin Khan" w:date="2019-05-14T16:42:00Z">
              <w:r w:rsidRPr="006C0993">
                <w:t>Sender MFS should update the transaction status from ambiguous to Success and notify the sender user.</w:t>
              </w:r>
            </w:ins>
          </w:p>
        </w:tc>
      </w:tr>
      <w:tr w:rsidR="006C0993" w14:paraId="2AF2013F" w14:textId="77777777" w:rsidTr="006C0993">
        <w:trPr>
          <w:trHeight w:val="1490"/>
        </w:trPr>
        <w:tc>
          <w:tcPr>
            <w:tcW w:w="1006" w:type="dxa"/>
            <w:vMerge/>
          </w:tcPr>
          <w:p w14:paraId="5561EAA6" w14:textId="77777777" w:rsidR="006C0993" w:rsidRDefault="006C0993" w:rsidP="0074081F">
            <w:pPr>
              <w:pStyle w:val="ListBullet1"/>
              <w:numPr>
                <w:ilvl w:val="0"/>
                <w:numId w:val="0"/>
              </w:numPr>
            </w:pPr>
          </w:p>
        </w:tc>
        <w:tc>
          <w:tcPr>
            <w:tcW w:w="1296" w:type="dxa"/>
            <w:vMerge/>
          </w:tcPr>
          <w:p w14:paraId="2873C5F6" w14:textId="77777777" w:rsidR="006C0993" w:rsidRDefault="006C0993" w:rsidP="0074081F">
            <w:pPr>
              <w:pStyle w:val="ListBullet1"/>
              <w:numPr>
                <w:ilvl w:val="0"/>
                <w:numId w:val="0"/>
              </w:numPr>
            </w:pPr>
          </w:p>
        </w:tc>
        <w:tc>
          <w:tcPr>
            <w:tcW w:w="2285" w:type="dxa"/>
            <w:vMerge/>
          </w:tcPr>
          <w:p w14:paraId="7C7E382B" w14:textId="77777777" w:rsidR="006C0993" w:rsidRDefault="006C0993" w:rsidP="00F40DC0">
            <w:pPr>
              <w:pStyle w:val="ListBullet1"/>
              <w:numPr>
                <w:ilvl w:val="0"/>
                <w:numId w:val="0"/>
              </w:numPr>
            </w:pPr>
          </w:p>
        </w:tc>
        <w:tc>
          <w:tcPr>
            <w:tcW w:w="2285" w:type="dxa"/>
            <w:vMerge/>
          </w:tcPr>
          <w:p w14:paraId="113DC69B" w14:textId="77777777" w:rsidR="006C0993" w:rsidRDefault="006C0993" w:rsidP="008D709C">
            <w:pPr>
              <w:pStyle w:val="ListBullet1"/>
              <w:numPr>
                <w:ilvl w:val="0"/>
                <w:numId w:val="0"/>
              </w:numPr>
            </w:pPr>
          </w:p>
        </w:tc>
        <w:tc>
          <w:tcPr>
            <w:tcW w:w="2370" w:type="dxa"/>
          </w:tcPr>
          <w:p w14:paraId="090E2814" w14:textId="2A227164" w:rsidR="006C0993" w:rsidRDefault="006C0993" w:rsidP="006C0993">
            <w:pPr>
              <w:pStyle w:val="ListBullet1"/>
              <w:numPr>
                <w:ilvl w:val="0"/>
                <w:numId w:val="0"/>
              </w:numPr>
              <w:rPr>
                <w:ins w:id="98" w:author="Nusrat Jabin Khan" w:date="2019-05-14T16:42:00Z"/>
              </w:rPr>
            </w:pPr>
            <w:ins w:id="99" w:author="Nusrat Jabin Khan" w:date="2019-05-14T16:42:00Z">
              <w:r w:rsidRPr="006C0993">
                <w:t xml:space="preserve">If status </w:t>
              </w:r>
              <w:r>
                <w:t xml:space="preserve">fetched from HPS </w:t>
              </w:r>
              <w:r w:rsidRPr="006C0993">
                <w:t>Claim Management Portal or LIS File</w:t>
              </w:r>
              <w:r>
                <w:t xml:space="preserve"> </w:t>
              </w:r>
              <w:r w:rsidRPr="006C0993">
                <w:t>=</w:t>
              </w:r>
              <w:r>
                <w:t>Fail</w:t>
              </w:r>
            </w:ins>
          </w:p>
          <w:p w14:paraId="09F8DAE4" w14:textId="3FEE99A8" w:rsidR="006C0993" w:rsidRDefault="006C0993" w:rsidP="00F40DC0">
            <w:pPr>
              <w:pStyle w:val="ListBullet1"/>
              <w:numPr>
                <w:ilvl w:val="0"/>
                <w:numId w:val="0"/>
              </w:numPr>
            </w:pPr>
            <w:ins w:id="100" w:author="Nusrat Jabin Khan" w:date="2019-05-14T16:42:00Z">
              <w:r w:rsidRPr="006C0993">
                <w:t>Sender MFS should reverse the transaction and credit back the user’s wallet. Also update the transaction status from ambiguous to Failed and notify the sender user.</w:t>
              </w:r>
            </w:ins>
          </w:p>
        </w:tc>
      </w:tr>
      <w:tr w:rsidR="006C0993" w14:paraId="38E3D342" w14:textId="77777777" w:rsidTr="006C0993">
        <w:tc>
          <w:tcPr>
            <w:tcW w:w="1006" w:type="dxa"/>
          </w:tcPr>
          <w:p w14:paraId="19EB3062" w14:textId="0D880583" w:rsidR="006C0993" w:rsidRDefault="006C0993" w:rsidP="008D709C">
            <w:pPr>
              <w:pStyle w:val="ListBullet1"/>
              <w:numPr>
                <w:ilvl w:val="0"/>
                <w:numId w:val="0"/>
              </w:numPr>
            </w:pPr>
            <w:r>
              <w:t>5</w:t>
            </w:r>
            <w:ins w:id="101" w:author="Nusrat Jabin Khan" w:date="2019-05-14T16:27:00Z">
              <w:r>
                <w:t xml:space="preserve"> </w:t>
              </w:r>
            </w:ins>
            <w:ins w:id="102" w:author="Nusrat Jabin Khan" w:date="2019-05-14T16:12:00Z">
              <w:r w:rsidRPr="008D709C">
                <w:t>(section 1.1.3.2 SID v.08)</w:t>
              </w:r>
            </w:ins>
          </w:p>
        </w:tc>
        <w:tc>
          <w:tcPr>
            <w:tcW w:w="1296" w:type="dxa"/>
          </w:tcPr>
          <w:p w14:paraId="6EABEA4D" w14:textId="3F76EAF5" w:rsidR="006C0993" w:rsidRDefault="006C0993" w:rsidP="0074081F">
            <w:pPr>
              <w:pStyle w:val="ListBullet1"/>
              <w:numPr>
                <w:ilvl w:val="0"/>
                <w:numId w:val="0"/>
              </w:numPr>
            </w:pPr>
            <w:r>
              <w:t>transaction success</w:t>
            </w:r>
            <w:ins w:id="103" w:author="Nusrat Jabin Khan" w:date="2019-05-14T16:01:00Z">
              <w:r>
                <w:t>(txn is pending)</w:t>
              </w:r>
            </w:ins>
          </w:p>
        </w:tc>
        <w:tc>
          <w:tcPr>
            <w:tcW w:w="2285" w:type="dxa"/>
          </w:tcPr>
          <w:p w14:paraId="6737A71A" w14:textId="4E9B6FBE" w:rsidR="006C0993" w:rsidRDefault="006C0993" w:rsidP="00FC59ED">
            <w:pPr>
              <w:pStyle w:val="ListBullet1"/>
              <w:numPr>
                <w:ilvl w:val="0"/>
                <w:numId w:val="0"/>
              </w:numPr>
              <w:rPr>
                <w:ins w:id="104" w:author="Nusrat Jabin Khan" w:date="2019-05-14T16:44:00Z"/>
              </w:rPr>
            </w:pPr>
            <w:r>
              <w:t>Received P2P</w:t>
            </w:r>
            <w:ins w:id="105" w:author="Nusrat Jabin Khan" w:date="2019-05-14T16:08:00Z">
              <w:r>
                <w:t xml:space="preserve"> </w:t>
              </w:r>
            </w:ins>
            <w:r>
              <w:t xml:space="preserve">request </w:t>
            </w:r>
          </w:p>
          <w:p w14:paraId="54488FD8" w14:textId="66F20E97" w:rsidR="00972834" w:rsidRDefault="00972834" w:rsidP="00FC59ED">
            <w:pPr>
              <w:pStyle w:val="ListBullet1"/>
              <w:numPr>
                <w:ilvl w:val="0"/>
                <w:numId w:val="0"/>
              </w:numPr>
            </w:pPr>
            <w:ins w:id="106" w:author="Nusrat Jabin Khan" w:date="2019-05-14T16:44:00Z">
              <w:r>
                <w:t>Send back response to sender</w:t>
              </w:r>
            </w:ins>
            <w:ins w:id="107" w:author="Nusrat Jabin Khan" w:date="2019-05-14T16:45:00Z">
              <w:r>
                <w:t xml:space="preserve"> that</w:t>
              </w:r>
            </w:ins>
            <w:ins w:id="108" w:author="Nusrat Jabin Khan" w:date="2019-05-14T16:44:00Z">
              <w:r>
                <w:t xml:space="preserve"> </w:t>
              </w:r>
            </w:ins>
            <w:ins w:id="109" w:author="Nusrat Jabin Khan" w:date="2019-05-14T16:45:00Z">
              <w:r w:rsidRPr="00972834">
                <w:t>transaction has timed out</w:t>
              </w:r>
              <w:r>
                <w:t>.</w:t>
              </w:r>
            </w:ins>
          </w:p>
        </w:tc>
        <w:tc>
          <w:tcPr>
            <w:tcW w:w="2285" w:type="dxa"/>
          </w:tcPr>
          <w:p w14:paraId="050207A3" w14:textId="77777777" w:rsidR="006C0993" w:rsidRDefault="006C0993" w:rsidP="008D709C">
            <w:pPr>
              <w:pStyle w:val="ListBullet1"/>
              <w:numPr>
                <w:ilvl w:val="0"/>
                <w:numId w:val="0"/>
              </w:numPr>
              <w:rPr>
                <w:ins w:id="110" w:author="Nusrat Jabin Khan" w:date="2019-05-14T16:12:00Z"/>
              </w:rPr>
            </w:pPr>
            <w:ins w:id="111" w:author="Nusrat Jabin Khan" w:date="2019-05-14T16:12:00Z">
              <w:r>
                <w:t xml:space="preserve">Received P2P request but </w:t>
              </w:r>
            </w:ins>
          </w:p>
          <w:p w14:paraId="7F5163D0" w14:textId="39EBA8C5" w:rsidR="006C0993" w:rsidDel="008D709C" w:rsidRDefault="006C0993" w:rsidP="008D709C">
            <w:pPr>
              <w:pStyle w:val="ListBullet1"/>
              <w:numPr>
                <w:ilvl w:val="0"/>
                <w:numId w:val="0"/>
              </w:numPr>
              <w:rPr>
                <w:del w:id="112" w:author="Nusrat Jabin Khan" w:date="2019-05-14T16:12:00Z"/>
              </w:rPr>
            </w:pPr>
            <w:ins w:id="113" w:author="Nusrat Jabin Khan" w:date="2019-05-14T16:12:00Z">
              <w:r>
                <w:t>response to HPS is timeout</w:t>
              </w:r>
            </w:ins>
          </w:p>
          <w:p w14:paraId="7EC345AE" w14:textId="706F2E4D" w:rsidR="006C0993" w:rsidRDefault="006C0993" w:rsidP="008D709C">
            <w:pPr>
              <w:pStyle w:val="ListBullet1"/>
              <w:numPr>
                <w:ilvl w:val="0"/>
                <w:numId w:val="0"/>
              </w:numPr>
            </w:pPr>
            <w:del w:id="114" w:author="Nusrat Jabin Khan" w:date="2019-05-14T16:09:00Z">
              <w:r w:rsidDel="008D709C">
                <w:delText>Response Timed out</w:delText>
              </w:r>
            </w:del>
          </w:p>
        </w:tc>
        <w:tc>
          <w:tcPr>
            <w:tcW w:w="2370" w:type="dxa"/>
          </w:tcPr>
          <w:p w14:paraId="4E225682" w14:textId="1D8114A1" w:rsidR="006C0993" w:rsidRDefault="006C0993" w:rsidP="0074081F">
            <w:pPr>
              <w:pStyle w:val="ListBullet1"/>
              <w:numPr>
                <w:ilvl w:val="0"/>
                <w:numId w:val="0"/>
              </w:numPr>
            </w:pPr>
            <w:r w:rsidRPr="008D709C">
              <w:t>This case will be considered as success</w:t>
            </w:r>
            <w:r>
              <w:t>.</w:t>
            </w:r>
          </w:p>
          <w:p w14:paraId="245519DA" w14:textId="4FC14904" w:rsidR="006C0993" w:rsidRPr="00FD1CE7" w:rsidRDefault="006C0993" w:rsidP="0074081F">
            <w:pPr>
              <w:pStyle w:val="ListBullet1"/>
              <w:numPr>
                <w:ilvl w:val="0"/>
                <w:numId w:val="0"/>
              </w:numPr>
            </w:pPr>
            <w:r w:rsidRPr="00FD1CE7">
              <w:t>Sender MFS= Keep txn as Success</w:t>
            </w:r>
            <w:r w:rsidRPr="00FD1CE7">
              <w:br/>
              <w:t>HPS=</w:t>
            </w:r>
            <w:ins w:id="115" w:author="Nusrat Jabin Khan" w:date="2019-05-14T16:18:00Z">
              <w:r>
                <w:t>will settle this txn</w:t>
              </w:r>
            </w:ins>
            <w:ins w:id="116" w:author="Nusrat Jabin Khan" w:date="2019-05-14T21:19:00Z">
              <w:r w:rsidR="00504371">
                <w:t xml:space="preserve"> regardless of </w:t>
              </w:r>
            </w:ins>
            <w:ins w:id="117" w:author="Nusrat Jabin Khan" w:date="2019-05-14T21:20:00Z">
              <w:r w:rsidR="00504371">
                <w:t xml:space="preserve">its status at </w:t>
              </w:r>
            </w:ins>
            <w:ins w:id="118" w:author="Nusrat Jabin Khan" w:date="2019-05-14T21:19:00Z">
              <w:r w:rsidR="00504371">
                <w:t>receiver</w:t>
              </w:r>
            </w:ins>
            <w:ins w:id="119" w:author="Nusrat Jabin Khan" w:date="2019-05-14T21:20:00Z">
              <w:r w:rsidR="00504371">
                <w:t xml:space="preserve"> end</w:t>
              </w:r>
            </w:ins>
            <w:r w:rsidRPr="00FD1CE7">
              <w:br/>
              <w:t>Receiver=</w:t>
            </w:r>
            <w:del w:id="120" w:author="Nusrat Jabin Khan" w:date="2019-05-14T21:17:00Z">
              <w:r w:rsidRPr="00FD1CE7" w:rsidDel="00504371">
                <w:delText>Success/Fail</w:delText>
              </w:r>
            </w:del>
          </w:p>
          <w:p w14:paraId="6FCD7A90" w14:textId="6604BFD1" w:rsidR="006C0993" w:rsidRDefault="006C0993" w:rsidP="007D7F2F">
            <w:pPr>
              <w:pStyle w:val="ListBullet1"/>
              <w:numPr>
                <w:ilvl w:val="0"/>
                <w:numId w:val="0"/>
              </w:numPr>
            </w:pPr>
            <w:ins w:id="121" w:author="Nusrat Jabin Khan" w:date="2019-05-14T16:15:00Z">
              <w:r>
                <w:t xml:space="preserve">Receiver should resolve this transaction </w:t>
              </w:r>
              <w:r w:rsidRPr="008D709C">
                <w:t>based on HPS Claim Management</w:t>
              </w:r>
              <w:r>
                <w:t xml:space="preserve"> </w:t>
              </w:r>
              <w:r w:rsidRPr="008D709C">
                <w:t xml:space="preserve"> Portal or LIS file</w:t>
              </w:r>
            </w:ins>
          </w:p>
        </w:tc>
      </w:tr>
    </w:tbl>
    <w:p w14:paraId="172C6904" w14:textId="77777777" w:rsidR="00593C2F" w:rsidRDefault="00593C2F" w:rsidP="00055F26">
      <w:pPr>
        <w:pStyle w:val="ListBullet1"/>
        <w:numPr>
          <w:ilvl w:val="0"/>
          <w:numId w:val="0"/>
        </w:numPr>
        <w:ind w:left="1440"/>
      </w:pPr>
    </w:p>
    <w:p w14:paraId="1DC5705C" w14:textId="77777777" w:rsidR="00593C2F" w:rsidRDefault="00593C2F" w:rsidP="00970D49">
      <w:pPr>
        <w:pStyle w:val="ListBullet1"/>
        <w:numPr>
          <w:ilvl w:val="0"/>
          <w:numId w:val="4"/>
        </w:numPr>
      </w:pPr>
      <w:r>
        <w:t xml:space="preserve"> Since in P2P transfer and Push based merchant payment sender is available in initiator MFS hence at HPS side same business rules will be applied for P2P transfer and Push based merchant payment </w:t>
      </w:r>
    </w:p>
    <w:p w14:paraId="3B57CAFC" w14:textId="77777777" w:rsidR="00B23241" w:rsidRDefault="00B23241" w:rsidP="00055F26">
      <w:pPr>
        <w:pStyle w:val="ListBullet1"/>
        <w:numPr>
          <w:ilvl w:val="0"/>
          <w:numId w:val="0"/>
        </w:numPr>
        <w:ind w:left="1440"/>
      </w:pPr>
    </w:p>
    <w:p w14:paraId="223DB900" w14:textId="5593AA2F" w:rsidR="00B227B7" w:rsidRDefault="009778C6" w:rsidP="00970D49">
      <w:pPr>
        <w:pStyle w:val="ListBullet1"/>
        <w:numPr>
          <w:ilvl w:val="0"/>
          <w:numId w:val="4"/>
        </w:numPr>
      </w:pPr>
      <w:r w:rsidRPr="008C1D3F">
        <w:rPr>
          <w:b/>
        </w:rPr>
        <w:t>(</w:t>
      </w:r>
      <w:r w:rsidRPr="00A5001C">
        <w:rPr>
          <w:b/>
        </w:rPr>
        <w:t>Scenerio-4)</w:t>
      </w:r>
      <w:r>
        <w:rPr>
          <w:b/>
        </w:rPr>
        <w:t xml:space="preserve"> </w:t>
      </w:r>
      <w:r w:rsidR="00237B8D">
        <w:t>If receiver is registered in another MFS system &amp; set other MFS wallet as default on HPS</w:t>
      </w:r>
    </w:p>
    <w:p w14:paraId="34EF070C" w14:textId="77777777" w:rsidR="00B227B7" w:rsidRDefault="00237B8D" w:rsidP="00970D49">
      <w:pPr>
        <w:pStyle w:val="ListBullet1"/>
      </w:pPr>
      <w:proofErr w:type="gramStart"/>
      <w:r>
        <w:t>mobiquity</w:t>
      </w:r>
      <w:proofErr w:type="gramEnd"/>
      <w:r>
        <w:t xml:space="preserve"> will process this transaction as off us</w:t>
      </w:r>
      <w:r w:rsidR="00FD3C49">
        <w:t xml:space="preserve"> P2P</w:t>
      </w:r>
      <w:r>
        <w:t xml:space="preserve"> transaction. Sender wallet should be debited and HPS pool wallet will be credited.</w:t>
      </w:r>
    </w:p>
    <w:p w14:paraId="50EE2D3A" w14:textId="77777777" w:rsidR="00B227B7" w:rsidRDefault="00237B8D" w:rsidP="00970D49">
      <w:pPr>
        <w:pStyle w:val="ListBullet1"/>
      </w:pPr>
      <w:r>
        <w:lastRenderedPageBreak/>
        <w:t>Transaction will be processed same as Scenario -3.</w:t>
      </w:r>
    </w:p>
    <w:tbl>
      <w:tblPr>
        <w:tblStyle w:val="TableGrid"/>
        <w:tblW w:w="0" w:type="auto"/>
        <w:tblLook w:val="04A0" w:firstRow="1" w:lastRow="0" w:firstColumn="1" w:lastColumn="0" w:noHBand="0" w:noVBand="1"/>
      </w:tblPr>
      <w:tblGrid>
        <w:gridCol w:w="9242"/>
      </w:tblGrid>
      <w:tr w:rsidR="00C02D05" w14:paraId="44CD3A1B" w14:textId="77777777" w:rsidTr="00C02D05">
        <w:tc>
          <w:tcPr>
            <w:tcW w:w="9242" w:type="dxa"/>
          </w:tcPr>
          <w:p w14:paraId="18350353" w14:textId="67A3E7E2" w:rsidR="00C02D05" w:rsidRDefault="00055F26" w:rsidP="00055F26">
            <w:pPr>
              <w:pStyle w:val="ListBullet1"/>
              <w:numPr>
                <w:ilvl w:val="0"/>
                <w:numId w:val="0"/>
              </w:numPr>
            </w:pPr>
            <w:r>
              <w:object w:dxaOrig="18000" w:dyaOrig="18120" w14:anchorId="2EAA74A1">
                <v:shape id="_x0000_i1028" type="#_x0000_t75" style="width:450.4pt;height:452.95pt" o:ole="">
                  <v:imagedata r:id="rId23" o:title=""/>
                </v:shape>
                <o:OLEObject Type="Embed" ProgID="PBrush" ShapeID="_x0000_i1028" DrawAspect="Content" ObjectID="_1619507409" r:id="rId24"/>
              </w:object>
            </w:r>
            <w:r>
              <w:rPr>
                <w:rStyle w:val="CommentReference"/>
                <w:rFonts w:eastAsia="Times New Roman"/>
                <w:bCs w:val="0"/>
                <w:color w:val="auto"/>
              </w:rPr>
              <w:t xml:space="preserve"> </w:t>
            </w:r>
          </w:p>
        </w:tc>
      </w:tr>
    </w:tbl>
    <w:p w14:paraId="757CBA9B" w14:textId="77777777" w:rsidR="009778C6" w:rsidRDefault="009778C6" w:rsidP="00055F26">
      <w:pPr>
        <w:pStyle w:val="ListBullet1"/>
        <w:numPr>
          <w:ilvl w:val="0"/>
          <w:numId w:val="0"/>
        </w:numPr>
        <w:ind w:left="1440"/>
      </w:pPr>
    </w:p>
    <w:p w14:paraId="5C49EA0D" w14:textId="05F8AF2D" w:rsidR="00B227B7" w:rsidRDefault="009778C6" w:rsidP="00970D49">
      <w:pPr>
        <w:pStyle w:val="ListBullet1"/>
        <w:numPr>
          <w:ilvl w:val="0"/>
          <w:numId w:val="4"/>
        </w:numPr>
      </w:pPr>
      <w:r>
        <w:t>(</w:t>
      </w:r>
      <w:r>
        <w:rPr>
          <w:b/>
        </w:rPr>
        <w:t xml:space="preserve">Scenerio-5) </w:t>
      </w:r>
      <w:r w:rsidR="00237B8D">
        <w:t>I</w:t>
      </w:r>
      <w:r w:rsidR="00B375D2">
        <w:t>f receiver is not registered on the</w:t>
      </w:r>
      <w:r w:rsidR="00237B8D">
        <w:t xml:space="preserve"> </w:t>
      </w:r>
      <w:r w:rsidR="00B375D2">
        <w:t xml:space="preserve">Orange platform or </w:t>
      </w:r>
      <w:r w:rsidR="00237B8D">
        <w:t xml:space="preserve">another MFS system </w:t>
      </w:r>
    </w:p>
    <w:p w14:paraId="46FD7505" w14:textId="77777777" w:rsidR="00B23241" w:rsidRDefault="00B23241" w:rsidP="00970D49">
      <w:pPr>
        <w:pStyle w:val="ListBullet1"/>
      </w:pPr>
      <w:r>
        <w:t>The InterOp Add-On will send a request to the HPS system to provide the status of the default wallet of the receiver.</w:t>
      </w:r>
    </w:p>
    <w:p w14:paraId="047F1E8E" w14:textId="77777777" w:rsidR="00B23241" w:rsidRDefault="00B23241"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534882CB" w14:textId="42D27AEF" w:rsidR="007746F5" w:rsidRDefault="007746F5" w:rsidP="00970D49">
      <w:pPr>
        <w:pStyle w:val="ListBullet1"/>
        <w:numPr>
          <w:ilvl w:val="2"/>
          <w:numId w:val="4"/>
        </w:numPr>
      </w:pPr>
      <w:r>
        <w:t>As the mobile number is neither registered on mobiquity nor on HPS, the transaction will fail.</w:t>
      </w:r>
    </w:p>
    <w:p w14:paraId="0F2365C4" w14:textId="05F2C353" w:rsidR="00A17570" w:rsidRDefault="00A17570" w:rsidP="00A17570">
      <w:pPr>
        <w:pStyle w:val="BodyText2"/>
        <w:numPr>
          <w:ilvl w:val="0"/>
          <w:numId w:val="5"/>
        </w:numPr>
      </w:pPr>
      <w:r>
        <w:t xml:space="preserve">InterOp will send the </w:t>
      </w:r>
      <w:r w:rsidR="009B1563">
        <w:t>SMS notification.</w:t>
      </w:r>
    </w:p>
    <w:tbl>
      <w:tblPr>
        <w:tblStyle w:val="TableGrid"/>
        <w:tblW w:w="0" w:type="auto"/>
        <w:tblLook w:val="04A0" w:firstRow="1" w:lastRow="0" w:firstColumn="1" w:lastColumn="0" w:noHBand="0" w:noVBand="1"/>
      </w:tblPr>
      <w:tblGrid>
        <w:gridCol w:w="9242"/>
      </w:tblGrid>
      <w:tr w:rsidR="00547BE5" w14:paraId="2D910904" w14:textId="77777777" w:rsidTr="00547BE5">
        <w:tc>
          <w:tcPr>
            <w:tcW w:w="9242" w:type="dxa"/>
          </w:tcPr>
          <w:p w14:paraId="15670E01" w14:textId="62EF85B8" w:rsidR="00547BE5" w:rsidRDefault="00306481" w:rsidP="00306481">
            <w:pPr>
              <w:pStyle w:val="ListBullet1"/>
              <w:numPr>
                <w:ilvl w:val="0"/>
                <w:numId w:val="0"/>
              </w:numPr>
            </w:pPr>
            <w:r>
              <w:object w:dxaOrig="18000" w:dyaOrig="9720" w14:anchorId="01D78DF0">
                <v:shape id="_x0000_i1029" type="#_x0000_t75" style="width:450.4pt;height:242.8pt" o:ole="">
                  <v:imagedata r:id="rId25" o:title=""/>
                </v:shape>
                <o:OLEObject Type="Embed" ProgID="PBrush" ShapeID="_x0000_i1029" DrawAspect="Content" ObjectID="_1619507410" r:id="rId26"/>
              </w:object>
            </w:r>
            <w:r>
              <w:rPr>
                <w:rStyle w:val="CommentReference"/>
                <w:rFonts w:eastAsia="Times New Roman"/>
                <w:bCs w:val="0"/>
                <w:color w:val="auto"/>
              </w:rPr>
              <w:t xml:space="preserve"> </w:t>
            </w:r>
          </w:p>
        </w:tc>
      </w:tr>
    </w:tbl>
    <w:p w14:paraId="0C07CE89" w14:textId="77777777" w:rsidR="009778C6" w:rsidRDefault="009778C6" w:rsidP="00970D49">
      <w:pPr>
        <w:pStyle w:val="ListBullet1"/>
      </w:pPr>
    </w:p>
    <w:p w14:paraId="38EA26AA" w14:textId="27B8B447" w:rsidR="00A5001C" w:rsidRDefault="009778C6" w:rsidP="00970D49">
      <w:pPr>
        <w:pStyle w:val="ListBullet1"/>
        <w:numPr>
          <w:ilvl w:val="0"/>
          <w:numId w:val="4"/>
        </w:numPr>
      </w:pPr>
      <w:r w:rsidRPr="008C1D3F">
        <w:rPr>
          <w:b/>
        </w:rPr>
        <w:t>(</w:t>
      </w:r>
      <w:r>
        <w:rPr>
          <w:b/>
        </w:rPr>
        <w:t xml:space="preserve">Scenerio-6) </w:t>
      </w:r>
      <w:r w:rsidR="00A5001C">
        <w:t>If</w:t>
      </w:r>
      <w:r w:rsidR="00A5001C" w:rsidRPr="00071404">
        <w:t xml:space="preserve"> </w:t>
      </w:r>
      <w:r>
        <w:t>Orange</w:t>
      </w:r>
      <w:r w:rsidR="00A5001C">
        <w:t xml:space="preserve"> customer receives P2P transfer by from other institutions customers</w:t>
      </w:r>
    </w:p>
    <w:p w14:paraId="473A0F8C" w14:textId="3E280730" w:rsidR="008428F0" w:rsidRDefault="008428F0" w:rsidP="00970D49">
      <w:pPr>
        <w:pStyle w:val="ListBullet1"/>
      </w:pPr>
      <w:r>
        <w:t>The HPS system will forward the request to the InterOp Add-On system.</w:t>
      </w:r>
    </w:p>
    <w:p w14:paraId="0BE3D326" w14:textId="20A880A0" w:rsidR="008428F0" w:rsidRDefault="008428F0" w:rsidP="00970D49">
      <w:pPr>
        <w:pStyle w:val="ListBullet1"/>
      </w:pPr>
      <w:r>
        <w:t>The InterOp Add-On system will initiate the Cash IN API of mobiquity platform.</w:t>
      </w:r>
    </w:p>
    <w:p w14:paraId="75A06B37" w14:textId="77777777" w:rsidR="008428F0" w:rsidRDefault="009778C6" w:rsidP="00970D49">
      <w:pPr>
        <w:pStyle w:val="ListBullet1"/>
        <w:numPr>
          <w:ilvl w:val="2"/>
          <w:numId w:val="4"/>
        </w:numPr>
      </w:pPr>
      <w:proofErr w:type="gramStart"/>
      <w:r>
        <w:t>m</w:t>
      </w:r>
      <w:r w:rsidR="00A5001C">
        <w:t>obiquity</w:t>
      </w:r>
      <w:proofErr w:type="gramEnd"/>
      <w:r w:rsidR="00A5001C">
        <w:t xml:space="preserve"> will validate app</w:t>
      </w:r>
      <w:r w:rsidR="008428F0">
        <w:t>licable Cash in business rules.</w:t>
      </w:r>
    </w:p>
    <w:p w14:paraId="11924D62" w14:textId="373A6E19" w:rsidR="00A5001C" w:rsidRDefault="00A5001C" w:rsidP="00970D49">
      <w:pPr>
        <w:pStyle w:val="ListBullet1"/>
        <w:numPr>
          <w:ilvl w:val="2"/>
          <w:numId w:val="4"/>
        </w:numPr>
      </w:pPr>
      <w:r>
        <w:t>On successful validation</w:t>
      </w:r>
      <w:r w:rsidR="008428F0">
        <w:t>,</w:t>
      </w:r>
      <w:r>
        <w:t xml:space="preserve"> HPS pool wallet should be debited and receiver</w:t>
      </w:r>
      <w:r w:rsidR="009778C6">
        <w:t>’s</w:t>
      </w:r>
      <w:r>
        <w:t xml:space="preserve"> </w:t>
      </w:r>
      <w:r w:rsidR="009778C6">
        <w:t xml:space="preserve">Orange </w:t>
      </w:r>
      <w:r>
        <w:t xml:space="preserve">wallet </w:t>
      </w:r>
      <w:r w:rsidR="00B375D2">
        <w:t>would</w:t>
      </w:r>
      <w:r>
        <w:t xml:space="preserve"> be credited.</w:t>
      </w:r>
    </w:p>
    <w:p w14:paraId="579E90A5" w14:textId="44571964" w:rsidR="008428F0" w:rsidRDefault="008428F0" w:rsidP="00970D49">
      <w:pPr>
        <w:pStyle w:val="ListBullet1"/>
      </w:pPr>
      <w:proofErr w:type="gramStart"/>
      <w:r>
        <w:t>mobiquity</w:t>
      </w:r>
      <w:proofErr w:type="gramEnd"/>
      <w:r>
        <w:t xml:space="preserve"> should send back transaction response to InterOp Add-On system.</w:t>
      </w:r>
    </w:p>
    <w:p w14:paraId="34AF746E" w14:textId="5C75E6BF" w:rsidR="00A5001C" w:rsidRDefault="008428F0" w:rsidP="00970D49">
      <w:pPr>
        <w:pStyle w:val="ListBullet1"/>
      </w:pPr>
      <w:r>
        <w:t>InterOp Add-On system</w:t>
      </w:r>
      <w:r w:rsidR="00A5001C">
        <w:t xml:space="preserve"> should send back transaction response to HPS</w:t>
      </w:r>
      <w:r>
        <w:t>,</w:t>
      </w:r>
      <w:r w:rsidR="00A5001C">
        <w:t xml:space="preserve"> which HPS should forward to requester MFS system</w:t>
      </w:r>
    </w:p>
    <w:p w14:paraId="1A37EB1C" w14:textId="15F8A656" w:rsidR="00446F21" w:rsidRDefault="009778C6" w:rsidP="00970D49">
      <w:pPr>
        <w:pStyle w:val="ListBullet1"/>
      </w:pPr>
      <w:r>
        <w:t>m</w:t>
      </w:r>
      <w:r w:rsidR="00A5001C">
        <w:t>obiquity will also send the transaction notification on receiver mobile number</w:t>
      </w:r>
    </w:p>
    <w:tbl>
      <w:tblPr>
        <w:tblStyle w:val="TableGrid"/>
        <w:tblW w:w="0" w:type="auto"/>
        <w:tblLook w:val="04A0" w:firstRow="1" w:lastRow="0" w:firstColumn="1" w:lastColumn="0" w:noHBand="0" w:noVBand="1"/>
      </w:tblPr>
      <w:tblGrid>
        <w:gridCol w:w="9242"/>
      </w:tblGrid>
      <w:tr w:rsidR="00547BE5" w14:paraId="7692F8ED" w14:textId="77777777" w:rsidTr="00547BE5">
        <w:tc>
          <w:tcPr>
            <w:tcW w:w="9242" w:type="dxa"/>
          </w:tcPr>
          <w:p w14:paraId="77258CAE" w14:textId="0925C259" w:rsidR="00547BE5" w:rsidRDefault="00306481" w:rsidP="00306481">
            <w:pPr>
              <w:pStyle w:val="ListBullet1"/>
              <w:numPr>
                <w:ilvl w:val="0"/>
                <w:numId w:val="0"/>
              </w:numPr>
            </w:pPr>
            <w:r>
              <w:object w:dxaOrig="18000" w:dyaOrig="8760" w14:anchorId="15DE2BE2">
                <v:shape id="_x0000_i1030" type="#_x0000_t75" style="width:450.4pt;height:218.5pt" o:ole="">
                  <v:imagedata r:id="rId27" o:title=""/>
                </v:shape>
                <o:OLEObject Type="Embed" ProgID="PBrush" ShapeID="_x0000_i1030" DrawAspect="Content" ObjectID="_1619507411" r:id="rId28"/>
              </w:object>
            </w:r>
            <w:r>
              <w:rPr>
                <w:rStyle w:val="CommentReference"/>
                <w:rFonts w:eastAsia="Times New Roman"/>
                <w:bCs w:val="0"/>
                <w:color w:val="auto"/>
              </w:rPr>
              <w:t xml:space="preserve"> </w:t>
            </w:r>
          </w:p>
        </w:tc>
      </w:tr>
    </w:tbl>
    <w:p w14:paraId="3013B153" w14:textId="77777777" w:rsidR="00547BE5" w:rsidRPr="008428F0" w:rsidRDefault="00547BE5" w:rsidP="00306481">
      <w:pPr>
        <w:pStyle w:val="ListBullet1"/>
        <w:numPr>
          <w:ilvl w:val="0"/>
          <w:numId w:val="0"/>
        </w:numPr>
        <w:ind w:left="1440"/>
      </w:pPr>
    </w:p>
    <w:p w14:paraId="222467B2" w14:textId="350307FF" w:rsidR="00B227B7" w:rsidRDefault="00237B8D" w:rsidP="00787555">
      <w:pPr>
        <w:pStyle w:val="Heading4"/>
        <w:numPr>
          <w:ilvl w:val="3"/>
          <w:numId w:val="2"/>
        </w:numPr>
      </w:pPr>
      <w:r>
        <w:lastRenderedPageBreak/>
        <w:t>Notification</w:t>
      </w:r>
    </w:p>
    <w:p w14:paraId="7AD9B8EE" w14:textId="77777777" w:rsidR="00620B5B" w:rsidRDefault="00620B5B" w:rsidP="00620B5B">
      <w:pPr>
        <w:pStyle w:val="BodyText2"/>
        <w:numPr>
          <w:ilvl w:val="0"/>
          <w:numId w:val="5"/>
        </w:numPr>
      </w:pPr>
      <w:r>
        <w:t>No impact on SMS notifications, P2P transfer notification will be sent.</w:t>
      </w:r>
    </w:p>
    <w:p w14:paraId="31873C03" w14:textId="15080D91" w:rsidR="004D129B" w:rsidRDefault="004D129B" w:rsidP="004D129B">
      <w:pPr>
        <w:pStyle w:val="BodyText2"/>
        <w:numPr>
          <w:ilvl w:val="0"/>
          <w:numId w:val="5"/>
        </w:numPr>
      </w:pPr>
      <w:r>
        <w:t>InterOp will send the SMS notification</w:t>
      </w:r>
      <w:r w:rsidR="000558A3">
        <w:t xml:space="preserve"> only</w:t>
      </w:r>
      <w:r>
        <w:t>.</w:t>
      </w:r>
    </w:p>
    <w:p w14:paraId="595CB846" w14:textId="77777777" w:rsidR="000A0246" w:rsidRDefault="000A0246"/>
    <w:p w14:paraId="55162BD2" w14:textId="77777777" w:rsidR="000A0246" w:rsidRDefault="000A0246"/>
    <w:p w14:paraId="15852A94" w14:textId="3A6381A9" w:rsidR="00B227B7" w:rsidRDefault="00237B8D">
      <w:pPr>
        <w:pStyle w:val="Heading3"/>
        <w:numPr>
          <w:ilvl w:val="2"/>
          <w:numId w:val="2"/>
        </w:numPr>
      </w:pPr>
      <w:bookmarkStart w:id="122" w:name="_Toc5113493"/>
      <w:r>
        <w:t>Merchant payment- Push (initiated by customer- one step)</w:t>
      </w:r>
      <w:bookmarkEnd w:id="122"/>
    </w:p>
    <w:p w14:paraId="30BF2976" w14:textId="77777777" w:rsidR="00B227B7" w:rsidRDefault="00237B8D" w:rsidP="00A15F1F">
      <w:pPr>
        <w:pStyle w:val="ListBullet1"/>
        <w:numPr>
          <w:ilvl w:val="0"/>
          <w:numId w:val="0"/>
        </w:numPr>
      </w:pPr>
      <w:r>
        <w:t>Following is the approach proposed and business rules:</w:t>
      </w:r>
    </w:p>
    <w:p w14:paraId="30A66876" w14:textId="479251D9" w:rsidR="00B227B7" w:rsidRDefault="006E4241" w:rsidP="00970D49">
      <w:pPr>
        <w:pStyle w:val="ListBullet1"/>
        <w:numPr>
          <w:ilvl w:val="0"/>
          <w:numId w:val="4"/>
        </w:numPr>
      </w:pPr>
      <w:r>
        <w:t>Similar to</w:t>
      </w:r>
      <w:r w:rsidR="00237B8D">
        <w:t xml:space="preserve"> customer, </w:t>
      </w:r>
      <w:r>
        <w:t>Orange</w:t>
      </w:r>
      <w:r w:rsidR="00237B8D">
        <w:t xml:space="preserve"> merchants can be registered in other MF</w:t>
      </w:r>
      <w:r>
        <w:t>S system a</w:t>
      </w:r>
      <w:r w:rsidR="00237B8D">
        <w:t>nd can set their default wallet at HPS.</w:t>
      </w:r>
    </w:p>
    <w:p w14:paraId="7B02537A" w14:textId="39FD4038" w:rsidR="00B227B7" w:rsidRDefault="00237B8D" w:rsidP="00970D49">
      <w:pPr>
        <w:pStyle w:val="ListBullet1"/>
        <w:numPr>
          <w:ilvl w:val="0"/>
          <w:numId w:val="4"/>
        </w:numPr>
      </w:pPr>
      <w:r>
        <w:t xml:space="preserve">In customer initiated merchant payment, customer will launch the </w:t>
      </w:r>
      <w:r w:rsidR="006E4241">
        <w:t>Orange</w:t>
      </w:r>
      <w:r>
        <w:t xml:space="preserve"> mobile app/USSD &amp; select the merchant payment option.</w:t>
      </w:r>
    </w:p>
    <w:p w14:paraId="051B6357" w14:textId="11C2D809" w:rsidR="00A35F3D" w:rsidRDefault="00A35F3D" w:rsidP="00970D49">
      <w:pPr>
        <w:pStyle w:val="ListBullet1"/>
      </w:pPr>
      <w:r>
        <w:t>The access channel is outside the scope of Mahindra Comviva.</w:t>
      </w:r>
    </w:p>
    <w:p w14:paraId="23495CA5" w14:textId="6AC95C2E" w:rsidR="00B227B7" w:rsidRDefault="00237B8D" w:rsidP="00970D49">
      <w:pPr>
        <w:pStyle w:val="ListBullet1"/>
        <w:numPr>
          <w:ilvl w:val="0"/>
          <w:numId w:val="4"/>
        </w:numPr>
      </w:pPr>
      <w:r>
        <w:t>Cu</w:t>
      </w:r>
      <w:r w:rsidR="007746F5">
        <w:t xml:space="preserve">stomer enters the merchant </w:t>
      </w:r>
      <w:r>
        <w:t>mobile number, enter amount for payment and confirm transaction with transaction PIN.</w:t>
      </w:r>
      <w:r w:rsidR="006F12ED">
        <w:t xml:space="preserve"> </w:t>
      </w:r>
      <w:r w:rsidR="006F12ED" w:rsidRPr="00F313CE">
        <w:rPr>
          <w:i/>
          <w:sz w:val="18"/>
          <w:szCs w:val="18"/>
        </w:rPr>
        <w:t>QR code based merchant payment in not c</w:t>
      </w:r>
      <w:r w:rsidR="002B334A" w:rsidRPr="00F313CE">
        <w:rPr>
          <w:i/>
          <w:sz w:val="18"/>
          <w:szCs w:val="18"/>
        </w:rPr>
        <w:t xml:space="preserve">onsidered in current scope. </w:t>
      </w:r>
      <w:r w:rsidR="006F12ED" w:rsidRPr="00F313CE">
        <w:rPr>
          <w:i/>
          <w:sz w:val="18"/>
          <w:szCs w:val="18"/>
        </w:rPr>
        <w:t xml:space="preserve">QR code generation and decoding specifications </w:t>
      </w:r>
      <w:r w:rsidR="002B334A" w:rsidRPr="00F313CE">
        <w:rPr>
          <w:i/>
          <w:sz w:val="18"/>
          <w:szCs w:val="18"/>
        </w:rPr>
        <w:t xml:space="preserve">shared by HPS </w:t>
      </w:r>
      <w:r w:rsidR="006F12ED" w:rsidRPr="00F313CE">
        <w:rPr>
          <w:i/>
          <w:sz w:val="18"/>
          <w:szCs w:val="18"/>
        </w:rPr>
        <w:t>will be used to generate and process the QR code based payment.</w:t>
      </w:r>
    </w:p>
    <w:p w14:paraId="73398BF2" w14:textId="77777777" w:rsidR="00DE0358" w:rsidRDefault="00DE0358" w:rsidP="00970D49">
      <w:pPr>
        <w:pStyle w:val="ListBullet1"/>
        <w:numPr>
          <w:ilvl w:val="0"/>
          <w:numId w:val="4"/>
        </w:numPr>
      </w:pPr>
      <w:r>
        <w:t>The request is sent from the access channel to the InterOp Add-On.</w:t>
      </w:r>
    </w:p>
    <w:p w14:paraId="01BAA6A6" w14:textId="6EB2A69E" w:rsidR="00DE0358" w:rsidRDefault="00DE0358" w:rsidP="00970D49">
      <w:pPr>
        <w:pStyle w:val="ListBullet1"/>
      </w:pPr>
      <w:r>
        <w:t>The InterOp Add-On system checks the registration status and the default wallet against the merchant’s mobile number</w:t>
      </w:r>
      <w:r w:rsidR="00992742">
        <w:t xml:space="preserve"> </w:t>
      </w:r>
    </w:p>
    <w:p w14:paraId="7097D8C9" w14:textId="77777777" w:rsidR="00DE0358" w:rsidRDefault="00DE0358" w:rsidP="00970D49">
      <w:pPr>
        <w:pStyle w:val="ListBullet1"/>
      </w:pPr>
      <w:r>
        <w:t>Basis the registration status and the default wallet set, the InterOp Add-On initiates a specific request to the mobiquity platform as defined in the scenarios below.</w:t>
      </w:r>
    </w:p>
    <w:p w14:paraId="0C6496DA" w14:textId="2CDF98E5" w:rsidR="00DE0358" w:rsidRDefault="00DE0358" w:rsidP="00970D49">
      <w:pPr>
        <w:pStyle w:val="ListBullet1"/>
        <w:numPr>
          <w:ilvl w:val="0"/>
          <w:numId w:val="4"/>
        </w:numPr>
      </w:pPr>
      <w:r>
        <w:t>In case the merchant has not opted for the interoperability service</w:t>
      </w:r>
    </w:p>
    <w:p w14:paraId="09FBEF1B" w14:textId="77777777" w:rsidR="00DE0358" w:rsidRDefault="00DE0358" w:rsidP="00970D49">
      <w:pPr>
        <w:pStyle w:val="ListBullet1"/>
      </w:pPr>
      <w:r>
        <w:t>The registration details would be fetched from the mobiquity system through user enquiry.</w:t>
      </w:r>
    </w:p>
    <w:p w14:paraId="2110A458" w14:textId="77777777" w:rsidR="00DE0358" w:rsidRDefault="00DE0358" w:rsidP="00970D49">
      <w:pPr>
        <w:pStyle w:val="ListBullet1"/>
      </w:pPr>
      <w:r>
        <w:t>The default wallet details would be fetched from HPS using the customer status consultation service.</w:t>
      </w:r>
    </w:p>
    <w:p w14:paraId="5D54C1D3" w14:textId="3588C070" w:rsidR="000706AD" w:rsidRDefault="000706AD" w:rsidP="00970D49">
      <w:pPr>
        <w:pStyle w:val="ListBullet1"/>
      </w:pPr>
      <w:r>
        <w:t xml:space="preserve">System should allow </w:t>
      </w:r>
      <w:proofErr w:type="gramStart"/>
      <w:r>
        <w:t>to configure</w:t>
      </w:r>
      <w:proofErr w:type="gramEnd"/>
      <w:r>
        <w:t xml:space="preserve"> different service charge rules for ’On US’ and ‘Off US’ transactions.</w:t>
      </w:r>
    </w:p>
    <w:p w14:paraId="5A4B63B9" w14:textId="77777777" w:rsidR="000706AD" w:rsidRDefault="000706AD" w:rsidP="004E34F7">
      <w:pPr>
        <w:pStyle w:val="ListBullet1"/>
        <w:numPr>
          <w:ilvl w:val="0"/>
          <w:numId w:val="0"/>
        </w:numPr>
        <w:ind w:left="1440"/>
      </w:pPr>
    </w:p>
    <w:p w14:paraId="7DBF0FA2" w14:textId="77777777" w:rsidR="003359F5" w:rsidRDefault="003359F5" w:rsidP="004E34F7">
      <w:pPr>
        <w:pStyle w:val="ListBullet1"/>
        <w:numPr>
          <w:ilvl w:val="0"/>
          <w:numId w:val="0"/>
        </w:numPr>
      </w:pPr>
      <w:r>
        <w:t xml:space="preserve">Refer to below table for each scenario execution. </w:t>
      </w:r>
    </w:p>
    <w:tbl>
      <w:tblPr>
        <w:tblStyle w:val="TableGrid"/>
        <w:tblW w:w="9799" w:type="dxa"/>
        <w:tblInd w:w="533" w:type="dxa"/>
        <w:tblLook w:val="04A0" w:firstRow="1" w:lastRow="0" w:firstColumn="1" w:lastColumn="0" w:noHBand="0" w:noVBand="1"/>
      </w:tblPr>
      <w:tblGrid>
        <w:gridCol w:w="705"/>
        <w:gridCol w:w="1660"/>
        <w:gridCol w:w="1980"/>
        <w:gridCol w:w="1530"/>
        <w:gridCol w:w="1530"/>
        <w:gridCol w:w="2394"/>
      </w:tblGrid>
      <w:tr w:rsidR="003359F5" w14:paraId="3BA8BDCD" w14:textId="77777777" w:rsidTr="00992742">
        <w:tc>
          <w:tcPr>
            <w:tcW w:w="705" w:type="dxa"/>
            <w:shd w:val="clear" w:color="auto" w:fill="auto"/>
          </w:tcPr>
          <w:p w14:paraId="25C7BEED" w14:textId="77777777" w:rsidR="003359F5" w:rsidRPr="00A257F2" w:rsidRDefault="003359F5" w:rsidP="004E34F7">
            <w:pPr>
              <w:pStyle w:val="ListBullet1"/>
              <w:numPr>
                <w:ilvl w:val="0"/>
                <w:numId w:val="0"/>
              </w:numPr>
              <w:rPr>
                <w:b/>
              </w:rPr>
            </w:pPr>
            <w:r w:rsidRPr="00A257F2">
              <w:rPr>
                <w:b/>
              </w:rPr>
              <w:t>SNO.</w:t>
            </w:r>
          </w:p>
        </w:tc>
        <w:tc>
          <w:tcPr>
            <w:tcW w:w="1660" w:type="dxa"/>
            <w:shd w:val="clear" w:color="auto" w:fill="auto"/>
          </w:tcPr>
          <w:p w14:paraId="7AF45459" w14:textId="77777777" w:rsidR="003359F5" w:rsidRPr="00A257F2" w:rsidRDefault="003359F5" w:rsidP="004E34F7">
            <w:pPr>
              <w:pStyle w:val="ListBullet1"/>
              <w:numPr>
                <w:ilvl w:val="0"/>
                <w:numId w:val="0"/>
              </w:numPr>
              <w:rPr>
                <w:b/>
              </w:rPr>
            </w:pPr>
            <w:r w:rsidRPr="00A257F2">
              <w:rPr>
                <w:b/>
              </w:rPr>
              <w:t xml:space="preserve">Customer- Orange Registered </w:t>
            </w:r>
          </w:p>
        </w:tc>
        <w:tc>
          <w:tcPr>
            <w:tcW w:w="1980" w:type="dxa"/>
            <w:shd w:val="clear" w:color="auto" w:fill="auto"/>
          </w:tcPr>
          <w:p w14:paraId="0A54DAC3" w14:textId="77777777" w:rsidR="003359F5" w:rsidRPr="00A257F2" w:rsidRDefault="003359F5" w:rsidP="004E34F7">
            <w:pPr>
              <w:pStyle w:val="ListBullet1"/>
              <w:numPr>
                <w:ilvl w:val="0"/>
                <w:numId w:val="0"/>
              </w:numPr>
              <w:rPr>
                <w:b/>
              </w:rPr>
            </w:pPr>
            <w:r w:rsidRPr="00A257F2">
              <w:rPr>
                <w:b/>
              </w:rPr>
              <w:t>Merchant - Orange Registered</w:t>
            </w:r>
          </w:p>
        </w:tc>
        <w:tc>
          <w:tcPr>
            <w:tcW w:w="1530" w:type="dxa"/>
            <w:shd w:val="clear" w:color="auto" w:fill="auto"/>
          </w:tcPr>
          <w:p w14:paraId="74592B33" w14:textId="77777777" w:rsidR="003359F5" w:rsidRPr="00A257F2" w:rsidRDefault="003359F5" w:rsidP="004E34F7">
            <w:pPr>
              <w:pStyle w:val="ListBullet1"/>
              <w:numPr>
                <w:ilvl w:val="0"/>
                <w:numId w:val="0"/>
              </w:numPr>
              <w:rPr>
                <w:b/>
              </w:rPr>
            </w:pPr>
            <w:r w:rsidRPr="00A257F2">
              <w:rPr>
                <w:b/>
              </w:rPr>
              <w:t>Merchant Default Wallet-Orange</w:t>
            </w:r>
          </w:p>
        </w:tc>
        <w:tc>
          <w:tcPr>
            <w:tcW w:w="1530" w:type="dxa"/>
            <w:shd w:val="clear" w:color="auto" w:fill="auto"/>
          </w:tcPr>
          <w:p w14:paraId="1BDB44DB" w14:textId="77777777" w:rsidR="003359F5" w:rsidRPr="00A257F2" w:rsidRDefault="003359F5" w:rsidP="004E34F7">
            <w:pPr>
              <w:pStyle w:val="ListBullet1"/>
              <w:numPr>
                <w:ilvl w:val="0"/>
                <w:numId w:val="0"/>
              </w:numPr>
              <w:rPr>
                <w:b/>
              </w:rPr>
            </w:pPr>
            <w:r w:rsidRPr="00A257F2">
              <w:rPr>
                <w:b/>
              </w:rPr>
              <w:t>Merchant Default Wallet – Other MFS</w:t>
            </w:r>
          </w:p>
        </w:tc>
        <w:tc>
          <w:tcPr>
            <w:tcW w:w="2394" w:type="dxa"/>
            <w:shd w:val="clear" w:color="auto" w:fill="auto"/>
          </w:tcPr>
          <w:p w14:paraId="45ED4CD1" w14:textId="77777777" w:rsidR="003359F5" w:rsidRPr="00A257F2" w:rsidRDefault="003359F5" w:rsidP="004E34F7">
            <w:pPr>
              <w:pStyle w:val="ListBullet1"/>
              <w:numPr>
                <w:ilvl w:val="0"/>
                <w:numId w:val="0"/>
              </w:numPr>
              <w:rPr>
                <w:b/>
              </w:rPr>
            </w:pPr>
            <w:r w:rsidRPr="00A257F2">
              <w:rPr>
                <w:b/>
              </w:rPr>
              <w:t>Service Applicable</w:t>
            </w:r>
          </w:p>
        </w:tc>
      </w:tr>
      <w:tr w:rsidR="003359F5" w14:paraId="77D609A4" w14:textId="77777777" w:rsidTr="00992742">
        <w:tc>
          <w:tcPr>
            <w:tcW w:w="705" w:type="dxa"/>
            <w:shd w:val="clear" w:color="auto" w:fill="auto"/>
          </w:tcPr>
          <w:p w14:paraId="53862D13" w14:textId="77777777" w:rsidR="003359F5" w:rsidRDefault="003359F5" w:rsidP="004E34F7">
            <w:pPr>
              <w:pStyle w:val="ListBullet1"/>
              <w:numPr>
                <w:ilvl w:val="0"/>
                <w:numId w:val="0"/>
              </w:numPr>
            </w:pPr>
            <w:r>
              <w:t xml:space="preserve"> 1</w:t>
            </w:r>
          </w:p>
        </w:tc>
        <w:tc>
          <w:tcPr>
            <w:tcW w:w="1660" w:type="dxa"/>
            <w:shd w:val="clear" w:color="auto" w:fill="auto"/>
          </w:tcPr>
          <w:p w14:paraId="5D7C164E" w14:textId="77777777" w:rsidR="003359F5" w:rsidRDefault="003359F5" w:rsidP="004E34F7">
            <w:pPr>
              <w:pStyle w:val="ListBullet1"/>
              <w:numPr>
                <w:ilvl w:val="0"/>
                <w:numId w:val="0"/>
              </w:numPr>
            </w:pPr>
            <w:r>
              <w:t>Y</w:t>
            </w:r>
          </w:p>
        </w:tc>
        <w:tc>
          <w:tcPr>
            <w:tcW w:w="1980" w:type="dxa"/>
            <w:shd w:val="clear" w:color="auto" w:fill="auto"/>
          </w:tcPr>
          <w:p w14:paraId="7C709775" w14:textId="77777777" w:rsidR="003359F5" w:rsidRDefault="003359F5" w:rsidP="004E34F7">
            <w:pPr>
              <w:pStyle w:val="ListBullet1"/>
              <w:numPr>
                <w:ilvl w:val="0"/>
                <w:numId w:val="0"/>
              </w:numPr>
            </w:pPr>
            <w:r>
              <w:t>Y</w:t>
            </w:r>
          </w:p>
        </w:tc>
        <w:tc>
          <w:tcPr>
            <w:tcW w:w="1530" w:type="dxa"/>
            <w:shd w:val="clear" w:color="auto" w:fill="auto"/>
          </w:tcPr>
          <w:p w14:paraId="066F5DA4" w14:textId="77777777" w:rsidR="003359F5" w:rsidRDefault="003359F5" w:rsidP="004E34F7">
            <w:pPr>
              <w:pStyle w:val="ListBullet1"/>
              <w:numPr>
                <w:ilvl w:val="0"/>
                <w:numId w:val="0"/>
              </w:numPr>
            </w:pPr>
            <w:r>
              <w:t>Y</w:t>
            </w:r>
          </w:p>
        </w:tc>
        <w:tc>
          <w:tcPr>
            <w:tcW w:w="1530" w:type="dxa"/>
            <w:shd w:val="clear" w:color="auto" w:fill="auto"/>
          </w:tcPr>
          <w:p w14:paraId="7968130C" w14:textId="77777777" w:rsidR="003359F5" w:rsidRDefault="003359F5" w:rsidP="004E34F7">
            <w:pPr>
              <w:pStyle w:val="ListBullet1"/>
              <w:numPr>
                <w:ilvl w:val="0"/>
                <w:numId w:val="0"/>
              </w:numPr>
            </w:pPr>
            <w:r>
              <w:t>-</w:t>
            </w:r>
          </w:p>
        </w:tc>
        <w:tc>
          <w:tcPr>
            <w:tcW w:w="2394" w:type="dxa"/>
            <w:shd w:val="clear" w:color="auto" w:fill="auto"/>
          </w:tcPr>
          <w:p w14:paraId="28AFB596" w14:textId="77777777" w:rsidR="003359F5" w:rsidRDefault="003359F5" w:rsidP="004E34F7">
            <w:pPr>
              <w:pStyle w:val="ListBullet1"/>
              <w:numPr>
                <w:ilvl w:val="0"/>
                <w:numId w:val="0"/>
              </w:numPr>
            </w:pPr>
            <w:r>
              <w:t>On-Us Merchant payment</w:t>
            </w:r>
          </w:p>
        </w:tc>
      </w:tr>
      <w:tr w:rsidR="003359F5" w14:paraId="481AB815" w14:textId="77777777" w:rsidTr="00992742">
        <w:tc>
          <w:tcPr>
            <w:tcW w:w="705" w:type="dxa"/>
            <w:shd w:val="clear" w:color="auto" w:fill="auto"/>
          </w:tcPr>
          <w:p w14:paraId="693CC3B9" w14:textId="77777777" w:rsidR="003359F5" w:rsidRDefault="003359F5" w:rsidP="004E34F7">
            <w:pPr>
              <w:pStyle w:val="ListBullet1"/>
              <w:numPr>
                <w:ilvl w:val="0"/>
                <w:numId w:val="0"/>
              </w:numPr>
            </w:pPr>
            <w:r>
              <w:t>2</w:t>
            </w:r>
          </w:p>
        </w:tc>
        <w:tc>
          <w:tcPr>
            <w:tcW w:w="1660" w:type="dxa"/>
            <w:shd w:val="clear" w:color="auto" w:fill="auto"/>
          </w:tcPr>
          <w:p w14:paraId="5B2D86D1" w14:textId="77777777" w:rsidR="003359F5" w:rsidRDefault="003359F5" w:rsidP="004E34F7">
            <w:pPr>
              <w:pStyle w:val="ListBullet1"/>
              <w:numPr>
                <w:ilvl w:val="0"/>
                <w:numId w:val="0"/>
              </w:numPr>
            </w:pPr>
            <w:r>
              <w:t>Y</w:t>
            </w:r>
          </w:p>
        </w:tc>
        <w:tc>
          <w:tcPr>
            <w:tcW w:w="1980" w:type="dxa"/>
            <w:shd w:val="clear" w:color="auto" w:fill="auto"/>
          </w:tcPr>
          <w:p w14:paraId="7C99EE5E" w14:textId="77777777" w:rsidR="003359F5" w:rsidRDefault="003359F5" w:rsidP="004E34F7">
            <w:pPr>
              <w:pStyle w:val="ListBullet1"/>
              <w:numPr>
                <w:ilvl w:val="0"/>
                <w:numId w:val="0"/>
              </w:numPr>
            </w:pPr>
            <w:r>
              <w:t>Y</w:t>
            </w:r>
          </w:p>
        </w:tc>
        <w:tc>
          <w:tcPr>
            <w:tcW w:w="1530" w:type="dxa"/>
            <w:shd w:val="clear" w:color="auto" w:fill="auto"/>
          </w:tcPr>
          <w:p w14:paraId="385A8250" w14:textId="77777777" w:rsidR="003359F5" w:rsidRDefault="003359F5" w:rsidP="004E34F7">
            <w:pPr>
              <w:pStyle w:val="ListBullet1"/>
              <w:numPr>
                <w:ilvl w:val="0"/>
                <w:numId w:val="0"/>
              </w:numPr>
            </w:pPr>
            <w:r>
              <w:t>N</w:t>
            </w:r>
          </w:p>
        </w:tc>
        <w:tc>
          <w:tcPr>
            <w:tcW w:w="1530" w:type="dxa"/>
            <w:shd w:val="clear" w:color="auto" w:fill="auto"/>
          </w:tcPr>
          <w:p w14:paraId="0345FBC7" w14:textId="77777777" w:rsidR="003359F5" w:rsidRDefault="003359F5" w:rsidP="004E34F7">
            <w:pPr>
              <w:pStyle w:val="ListBullet1"/>
              <w:numPr>
                <w:ilvl w:val="0"/>
                <w:numId w:val="0"/>
              </w:numPr>
            </w:pPr>
            <w:r>
              <w:t>N</w:t>
            </w:r>
          </w:p>
        </w:tc>
        <w:tc>
          <w:tcPr>
            <w:tcW w:w="2394" w:type="dxa"/>
            <w:shd w:val="clear" w:color="auto" w:fill="auto"/>
          </w:tcPr>
          <w:p w14:paraId="2ED8A410" w14:textId="77777777" w:rsidR="003359F5" w:rsidRDefault="003359F5" w:rsidP="004E34F7">
            <w:pPr>
              <w:pStyle w:val="ListBullet1"/>
              <w:numPr>
                <w:ilvl w:val="0"/>
                <w:numId w:val="0"/>
              </w:numPr>
            </w:pPr>
            <w:r>
              <w:t>On-Us – Merchant payment</w:t>
            </w:r>
          </w:p>
        </w:tc>
      </w:tr>
      <w:tr w:rsidR="003359F5" w14:paraId="42E0A911" w14:textId="77777777" w:rsidTr="00992742">
        <w:tc>
          <w:tcPr>
            <w:tcW w:w="705" w:type="dxa"/>
            <w:shd w:val="clear" w:color="auto" w:fill="auto"/>
          </w:tcPr>
          <w:p w14:paraId="4414C5EF" w14:textId="77777777" w:rsidR="003359F5" w:rsidRDefault="003359F5" w:rsidP="004E34F7">
            <w:pPr>
              <w:pStyle w:val="ListBullet1"/>
              <w:numPr>
                <w:ilvl w:val="0"/>
                <w:numId w:val="0"/>
              </w:numPr>
            </w:pPr>
            <w:r>
              <w:t>3</w:t>
            </w:r>
          </w:p>
        </w:tc>
        <w:tc>
          <w:tcPr>
            <w:tcW w:w="1660" w:type="dxa"/>
            <w:shd w:val="clear" w:color="auto" w:fill="auto"/>
          </w:tcPr>
          <w:p w14:paraId="6BFA4687" w14:textId="77777777" w:rsidR="003359F5" w:rsidRDefault="003359F5" w:rsidP="004E34F7">
            <w:pPr>
              <w:pStyle w:val="ListBullet1"/>
              <w:numPr>
                <w:ilvl w:val="0"/>
                <w:numId w:val="0"/>
              </w:numPr>
            </w:pPr>
            <w:r>
              <w:t>Y</w:t>
            </w:r>
          </w:p>
        </w:tc>
        <w:tc>
          <w:tcPr>
            <w:tcW w:w="1980" w:type="dxa"/>
            <w:shd w:val="clear" w:color="auto" w:fill="auto"/>
          </w:tcPr>
          <w:p w14:paraId="7B7087AD" w14:textId="77777777" w:rsidR="003359F5" w:rsidRDefault="003359F5" w:rsidP="004E34F7">
            <w:pPr>
              <w:pStyle w:val="ListBullet1"/>
              <w:numPr>
                <w:ilvl w:val="0"/>
                <w:numId w:val="0"/>
              </w:numPr>
            </w:pPr>
            <w:r>
              <w:t>Y</w:t>
            </w:r>
          </w:p>
        </w:tc>
        <w:tc>
          <w:tcPr>
            <w:tcW w:w="1530" w:type="dxa"/>
            <w:shd w:val="clear" w:color="auto" w:fill="auto"/>
          </w:tcPr>
          <w:p w14:paraId="2711E193" w14:textId="77777777" w:rsidR="003359F5" w:rsidRDefault="003359F5" w:rsidP="004E34F7">
            <w:pPr>
              <w:pStyle w:val="ListBullet1"/>
              <w:numPr>
                <w:ilvl w:val="0"/>
                <w:numId w:val="0"/>
              </w:numPr>
            </w:pPr>
            <w:r>
              <w:t>N</w:t>
            </w:r>
          </w:p>
        </w:tc>
        <w:tc>
          <w:tcPr>
            <w:tcW w:w="1530" w:type="dxa"/>
            <w:shd w:val="clear" w:color="auto" w:fill="auto"/>
          </w:tcPr>
          <w:p w14:paraId="74078344" w14:textId="77777777" w:rsidR="003359F5" w:rsidRDefault="003359F5" w:rsidP="004E34F7">
            <w:pPr>
              <w:pStyle w:val="ListBullet1"/>
              <w:numPr>
                <w:ilvl w:val="0"/>
                <w:numId w:val="0"/>
              </w:numPr>
            </w:pPr>
            <w:r>
              <w:t>Y</w:t>
            </w:r>
          </w:p>
        </w:tc>
        <w:tc>
          <w:tcPr>
            <w:tcW w:w="2394" w:type="dxa"/>
            <w:shd w:val="clear" w:color="auto" w:fill="auto"/>
          </w:tcPr>
          <w:p w14:paraId="5F43B0C0" w14:textId="77777777" w:rsidR="003359F5" w:rsidRDefault="003359F5" w:rsidP="004E34F7">
            <w:pPr>
              <w:pStyle w:val="ListBullet1"/>
              <w:numPr>
                <w:ilvl w:val="0"/>
                <w:numId w:val="0"/>
              </w:numPr>
            </w:pPr>
            <w:r>
              <w:t>Off us – Merchant payment via HPS</w:t>
            </w:r>
          </w:p>
        </w:tc>
      </w:tr>
      <w:tr w:rsidR="003359F5" w14:paraId="4DFD37A6" w14:textId="77777777" w:rsidTr="00992742">
        <w:tc>
          <w:tcPr>
            <w:tcW w:w="705" w:type="dxa"/>
            <w:shd w:val="clear" w:color="auto" w:fill="auto"/>
          </w:tcPr>
          <w:p w14:paraId="3FC2B98F" w14:textId="77777777" w:rsidR="003359F5" w:rsidRDefault="003359F5" w:rsidP="004E34F7">
            <w:pPr>
              <w:pStyle w:val="ListBullet1"/>
              <w:numPr>
                <w:ilvl w:val="0"/>
                <w:numId w:val="0"/>
              </w:numPr>
            </w:pPr>
            <w:r>
              <w:t>4</w:t>
            </w:r>
          </w:p>
        </w:tc>
        <w:tc>
          <w:tcPr>
            <w:tcW w:w="1660" w:type="dxa"/>
            <w:shd w:val="clear" w:color="auto" w:fill="auto"/>
          </w:tcPr>
          <w:p w14:paraId="2C556842" w14:textId="77777777" w:rsidR="003359F5" w:rsidRDefault="003359F5" w:rsidP="004E34F7">
            <w:pPr>
              <w:pStyle w:val="ListBullet1"/>
              <w:numPr>
                <w:ilvl w:val="0"/>
                <w:numId w:val="0"/>
              </w:numPr>
            </w:pPr>
            <w:r>
              <w:t>Y</w:t>
            </w:r>
          </w:p>
        </w:tc>
        <w:tc>
          <w:tcPr>
            <w:tcW w:w="1980" w:type="dxa"/>
            <w:shd w:val="clear" w:color="auto" w:fill="auto"/>
          </w:tcPr>
          <w:p w14:paraId="638D867D" w14:textId="77777777" w:rsidR="003359F5" w:rsidRDefault="003359F5" w:rsidP="004E34F7">
            <w:pPr>
              <w:pStyle w:val="ListBullet1"/>
              <w:numPr>
                <w:ilvl w:val="0"/>
                <w:numId w:val="0"/>
              </w:numPr>
            </w:pPr>
            <w:r>
              <w:t>N</w:t>
            </w:r>
          </w:p>
        </w:tc>
        <w:tc>
          <w:tcPr>
            <w:tcW w:w="1530" w:type="dxa"/>
            <w:shd w:val="clear" w:color="auto" w:fill="auto"/>
          </w:tcPr>
          <w:p w14:paraId="476D536F" w14:textId="77777777" w:rsidR="003359F5" w:rsidRDefault="003359F5" w:rsidP="004E34F7">
            <w:pPr>
              <w:pStyle w:val="ListBullet1"/>
              <w:numPr>
                <w:ilvl w:val="0"/>
                <w:numId w:val="0"/>
              </w:numPr>
            </w:pPr>
            <w:r>
              <w:t>-</w:t>
            </w:r>
          </w:p>
        </w:tc>
        <w:tc>
          <w:tcPr>
            <w:tcW w:w="1530" w:type="dxa"/>
            <w:shd w:val="clear" w:color="auto" w:fill="auto"/>
          </w:tcPr>
          <w:p w14:paraId="4826A3FD" w14:textId="77777777" w:rsidR="003359F5" w:rsidRDefault="003359F5" w:rsidP="004E34F7">
            <w:pPr>
              <w:pStyle w:val="ListBullet1"/>
              <w:numPr>
                <w:ilvl w:val="0"/>
                <w:numId w:val="0"/>
              </w:numPr>
            </w:pPr>
            <w:r>
              <w:t>Y</w:t>
            </w:r>
          </w:p>
        </w:tc>
        <w:tc>
          <w:tcPr>
            <w:tcW w:w="2394" w:type="dxa"/>
            <w:shd w:val="clear" w:color="auto" w:fill="auto"/>
          </w:tcPr>
          <w:p w14:paraId="0D6DF283" w14:textId="77777777" w:rsidR="003359F5" w:rsidRDefault="003359F5" w:rsidP="004E34F7">
            <w:pPr>
              <w:pStyle w:val="ListBullet1"/>
              <w:numPr>
                <w:ilvl w:val="0"/>
                <w:numId w:val="0"/>
              </w:numPr>
            </w:pPr>
            <w:r>
              <w:t>Off us – Merchant payment via HPS</w:t>
            </w:r>
          </w:p>
        </w:tc>
      </w:tr>
      <w:tr w:rsidR="003359F5" w14:paraId="209CB96A" w14:textId="77777777" w:rsidTr="00992742">
        <w:tc>
          <w:tcPr>
            <w:tcW w:w="705" w:type="dxa"/>
            <w:shd w:val="clear" w:color="auto" w:fill="auto"/>
          </w:tcPr>
          <w:p w14:paraId="064CADA8" w14:textId="77777777" w:rsidR="003359F5" w:rsidRDefault="003359F5" w:rsidP="004E34F7">
            <w:pPr>
              <w:pStyle w:val="ListBullet1"/>
              <w:numPr>
                <w:ilvl w:val="0"/>
                <w:numId w:val="0"/>
              </w:numPr>
            </w:pPr>
            <w:r>
              <w:t>5</w:t>
            </w:r>
          </w:p>
        </w:tc>
        <w:tc>
          <w:tcPr>
            <w:tcW w:w="1660" w:type="dxa"/>
            <w:shd w:val="clear" w:color="auto" w:fill="auto"/>
          </w:tcPr>
          <w:p w14:paraId="46AEAB0C" w14:textId="77777777" w:rsidR="003359F5" w:rsidRDefault="003359F5" w:rsidP="004E34F7">
            <w:pPr>
              <w:pStyle w:val="ListBullet1"/>
              <w:numPr>
                <w:ilvl w:val="0"/>
                <w:numId w:val="0"/>
              </w:numPr>
            </w:pPr>
            <w:r>
              <w:t>Y</w:t>
            </w:r>
          </w:p>
        </w:tc>
        <w:tc>
          <w:tcPr>
            <w:tcW w:w="1980" w:type="dxa"/>
            <w:shd w:val="clear" w:color="auto" w:fill="auto"/>
          </w:tcPr>
          <w:p w14:paraId="35E4BADC" w14:textId="77777777" w:rsidR="003359F5" w:rsidRDefault="003359F5" w:rsidP="004E34F7">
            <w:pPr>
              <w:pStyle w:val="ListBullet1"/>
              <w:numPr>
                <w:ilvl w:val="0"/>
                <w:numId w:val="0"/>
              </w:numPr>
            </w:pPr>
            <w:r>
              <w:t>N</w:t>
            </w:r>
          </w:p>
        </w:tc>
        <w:tc>
          <w:tcPr>
            <w:tcW w:w="1530" w:type="dxa"/>
            <w:shd w:val="clear" w:color="auto" w:fill="auto"/>
          </w:tcPr>
          <w:p w14:paraId="22E1590C" w14:textId="77777777" w:rsidR="003359F5" w:rsidRDefault="003359F5" w:rsidP="004E34F7">
            <w:pPr>
              <w:pStyle w:val="ListBullet1"/>
              <w:numPr>
                <w:ilvl w:val="0"/>
                <w:numId w:val="0"/>
              </w:numPr>
            </w:pPr>
            <w:r>
              <w:t>-</w:t>
            </w:r>
          </w:p>
        </w:tc>
        <w:tc>
          <w:tcPr>
            <w:tcW w:w="1530" w:type="dxa"/>
            <w:shd w:val="clear" w:color="auto" w:fill="auto"/>
          </w:tcPr>
          <w:p w14:paraId="3A21F402" w14:textId="77777777" w:rsidR="003359F5" w:rsidRDefault="003359F5" w:rsidP="004E34F7">
            <w:pPr>
              <w:pStyle w:val="ListBullet1"/>
              <w:numPr>
                <w:ilvl w:val="0"/>
                <w:numId w:val="0"/>
              </w:numPr>
            </w:pPr>
            <w:r>
              <w:t>-</w:t>
            </w:r>
          </w:p>
        </w:tc>
        <w:tc>
          <w:tcPr>
            <w:tcW w:w="2394" w:type="dxa"/>
            <w:shd w:val="clear" w:color="auto" w:fill="auto"/>
          </w:tcPr>
          <w:p w14:paraId="439AB19D" w14:textId="77777777" w:rsidR="003359F5" w:rsidRDefault="003359F5" w:rsidP="004E34F7">
            <w:pPr>
              <w:pStyle w:val="ListBullet1"/>
              <w:numPr>
                <w:ilvl w:val="0"/>
                <w:numId w:val="0"/>
              </w:numPr>
            </w:pPr>
            <w:r>
              <w:t>Transaction Fail</w:t>
            </w:r>
          </w:p>
        </w:tc>
      </w:tr>
      <w:tr w:rsidR="003359F5" w14:paraId="57E096F0" w14:textId="77777777" w:rsidTr="00992742">
        <w:tc>
          <w:tcPr>
            <w:tcW w:w="705" w:type="dxa"/>
            <w:shd w:val="clear" w:color="auto" w:fill="auto"/>
          </w:tcPr>
          <w:p w14:paraId="3781E822" w14:textId="77777777" w:rsidR="003359F5" w:rsidRDefault="003359F5" w:rsidP="004E34F7">
            <w:pPr>
              <w:pStyle w:val="ListBullet1"/>
              <w:numPr>
                <w:ilvl w:val="0"/>
                <w:numId w:val="0"/>
              </w:numPr>
            </w:pPr>
            <w:r>
              <w:lastRenderedPageBreak/>
              <w:t>6</w:t>
            </w:r>
          </w:p>
        </w:tc>
        <w:tc>
          <w:tcPr>
            <w:tcW w:w="1660" w:type="dxa"/>
            <w:shd w:val="clear" w:color="auto" w:fill="auto"/>
          </w:tcPr>
          <w:p w14:paraId="0DB324EA" w14:textId="77777777" w:rsidR="003359F5" w:rsidRDefault="003359F5" w:rsidP="004E34F7">
            <w:pPr>
              <w:pStyle w:val="ListBullet1"/>
              <w:numPr>
                <w:ilvl w:val="0"/>
                <w:numId w:val="0"/>
              </w:numPr>
            </w:pPr>
            <w:r>
              <w:t>N</w:t>
            </w:r>
          </w:p>
        </w:tc>
        <w:tc>
          <w:tcPr>
            <w:tcW w:w="1980" w:type="dxa"/>
            <w:shd w:val="clear" w:color="auto" w:fill="auto"/>
          </w:tcPr>
          <w:p w14:paraId="2C9BE034" w14:textId="77777777" w:rsidR="003359F5" w:rsidRDefault="003359F5" w:rsidP="004E34F7">
            <w:pPr>
              <w:pStyle w:val="ListBullet1"/>
              <w:numPr>
                <w:ilvl w:val="0"/>
                <w:numId w:val="0"/>
              </w:numPr>
            </w:pPr>
            <w:r>
              <w:t>Y ( also registered in other MFS)</w:t>
            </w:r>
          </w:p>
        </w:tc>
        <w:tc>
          <w:tcPr>
            <w:tcW w:w="1530" w:type="dxa"/>
            <w:shd w:val="clear" w:color="auto" w:fill="auto"/>
          </w:tcPr>
          <w:p w14:paraId="72F4F165" w14:textId="77777777" w:rsidR="003359F5" w:rsidRDefault="003359F5" w:rsidP="004E34F7">
            <w:pPr>
              <w:pStyle w:val="ListBullet1"/>
              <w:numPr>
                <w:ilvl w:val="0"/>
                <w:numId w:val="0"/>
              </w:numPr>
            </w:pPr>
            <w:r>
              <w:t>Y</w:t>
            </w:r>
          </w:p>
        </w:tc>
        <w:tc>
          <w:tcPr>
            <w:tcW w:w="1530" w:type="dxa"/>
            <w:shd w:val="clear" w:color="auto" w:fill="auto"/>
          </w:tcPr>
          <w:p w14:paraId="39DDACF9" w14:textId="77777777" w:rsidR="003359F5" w:rsidRDefault="003359F5" w:rsidP="004E34F7">
            <w:pPr>
              <w:pStyle w:val="ListBullet1"/>
              <w:numPr>
                <w:ilvl w:val="0"/>
                <w:numId w:val="0"/>
              </w:numPr>
            </w:pPr>
          </w:p>
        </w:tc>
        <w:tc>
          <w:tcPr>
            <w:tcW w:w="2394" w:type="dxa"/>
            <w:shd w:val="clear" w:color="auto" w:fill="auto"/>
          </w:tcPr>
          <w:p w14:paraId="08419AE9" w14:textId="77777777" w:rsidR="003359F5" w:rsidRDefault="003359F5" w:rsidP="004E34F7">
            <w:pPr>
              <w:pStyle w:val="ListBullet1"/>
              <w:numPr>
                <w:ilvl w:val="0"/>
                <w:numId w:val="0"/>
              </w:numPr>
            </w:pPr>
            <w:r>
              <w:t>Other MFS system send merchant payment request to HPS &amp; HPS forward the request to Orange InterOp Add-On system</w:t>
            </w:r>
          </w:p>
        </w:tc>
      </w:tr>
    </w:tbl>
    <w:p w14:paraId="3EFFB6A0" w14:textId="4D3BF0BD" w:rsidR="00032232" w:rsidRDefault="00032232" w:rsidP="00032232">
      <w:pPr>
        <w:pStyle w:val="ListBullet1"/>
        <w:numPr>
          <w:ilvl w:val="0"/>
          <w:numId w:val="4"/>
        </w:numPr>
      </w:pPr>
      <w:r>
        <w:t>For all ‘On US’ cases transaction should be processed in synchronous mode between the channels and InterOp system. Channel should wait for response from InterOp Add on. In these cases Tango system will be responsible to send the SMS notifications. Tango should be responsible to send SMS. If the response from Tango is timed out, no Notification API will be sent by InterOp and only the Tango SMS will go. This will be applicable for success and fail cases.</w:t>
      </w:r>
    </w:p>
    <w:p w14:paraId="730DF974" w14:textId="77777777" w:rsidR="00032232" w:rsidRDefault="00032232" w:rsidP="00032232">
      <w:pPr>
        <w:pStyle w:val="ListBullet1"/>
        <w:numPr>
          <w:ilvl w:val="0"/>
          <w:numId w:val="4"/>
        </w:numPr>
      </w:pPr>
      <w:r>
        <w:t>For all ‘Off US’ cases transaction should be processed in asynchronous mode between the channels and InterOp system and InterOp will be responsible to send the SMS notifications.</w:t>
      </w:r>
    </w:p>
    <w:p w14:paraId="0F5F0574" w14:textId="681E2040" w:rsidR="00C26AF4" w:rsidRDefault="00C26AF4" w:rsidP="00C26AF4">
      <w:pPr>
        <w:pStyle w:val="ListBullet1"/>
        <w:numPr>
          <w:ilvl w:val="0"/>
          <w:numId w:val="4"/>
        </w:numPr>
      </w:pPr>
      <w:r>
        <w:t xml:space="preserve">InterOp should send </w:t>
      </w:r>
      <w:proofErr w:type="gramStart"/>
      <w:r w:rsidR="006E0497">
        <w:t>a</w:t>
      </w:r>
      <w:proofErr w:type="gramEnd"/>
      <w:r>
        <w:t xml:space="preserve"> </w:t>
      </w:r>
      <w:r w:rsidR="00B70433">
        <w:t>‘</w:t>
      </w:r>
      <w:proofErr w:type="spellStart"/>
      <w:r w:rsidR="00B70433">
        <w:t>RGetLang</w:t>
      </w:r>
      <w:proofErr w:type="spellEnd"/>
      <w:r w:rsidR="00B70433">
        <w:t xml:space="preserve">’ </w:t>
      </w:r>
      <w:r>
        <w:t>request to Tango system to fetch the user type information of the receiver mobile number since InterOp should not store the user type details for default wallet.</w:t>
      </w:r>
      <w:r w:rsidRPr="00C26AF4">
        <w:t xml:space="preserve"> </w:t>
      </w:r>
      <w:r>
        <w:t>This check is applicable in both cases where transaction is initiated by Orange users and transaction request is coming from HPS</w:t>
      </w:r>
      <w:r w:rsidR="00B70433">
        <w:t>.</w:t>
      </w:r>
    </w:p>
    <w:p w14:paraId="7A27D577" w14:textId="77777777" w:rsidR="00032232" w:rsidRDefault="00032232" w:rsidP="00032232">
      <w:pPr>
        <w:pStyle w:val="ListBullet1"/>
        <w:numPr>
          <w:ilvl w:val="0"/>
          <w:numId w:val="4"/>
        </w:numPr>
      </w:pPr>
      <w:r>
        <w:t xml:space="preserve">System should allow </w:t>
      </w:r>
      <w:proofErr w:type="gramStart"/>
      <w:r>
        <w:t>to configure</w:t>
      </w:r>
      <w:proofErr w:type="gramEnd"/>
      <w:r>
        <w:t xml:space="preserve"> different service charge rules for ‘On Us’ and ‘Off Us’ transactions.</w:t>
      </w:r>
    </w:p>
    <w:p w14:paraId="24C088A6" w14:textId="0A357EE4" w:rsidR="00A257F2" w:rsidRDefault="00A257F2" w:rsidP="00032232">
      <w:pPr>
        <w:pStyle w:val="ListBullet1"/>
        <w:numPr>
          <w:ilvl w:val="0"/>
          <w:numId w:val="4"/>
        </w:numPr>
      </w:pPr>
      <w:r>
        <w:t>At HPS side all business rules for Merchant payment- push type will be same as P2P transfer. Refer the</w:t>
      </w:r>
      <w:r w:rsidRPr="00A257F2">
        <w:t xml:space="preserve"> </w:t>
      </w:r>
      <w:r>
        <w:t xml:space="preserve">P2P </w:t>
      </w:r>
      <w:r w:rsidR="00D80FCF">
        <w:t>transfer sequence</w:t>
      </w:r>
      <w:r>
        <w:t xml:space="preserve"> flow for merchant payment –push type</w:t>
      </w:r>
      <w:r w:rsidR="00D80FCF">
        <w:t xml:space="preserve"> service</w:t>
      </w:r>
      <w:r>
        <w:t>.</w:t>
      </w:r>
    </w:p>
    <w:p w14:paraId="36705327" w14:textId="2BE703C0" w:rsidR="002F049D" w:rsidRDefault="002F049D" w:rsidP="002F049D">
      <w:pPr>
        <w:pStyle w:val="ListBullet1"/>
        <w:numPr>
          <w:ilvl w:val="0"/>
          <w:numId w:val="4"/>
        </w:numPr>
      </w:pPr>
      <w:r>
        <w:t xml:space="preserve">SMS notification should display the post balance after successful transaction execution. For On-US transaction Tango should send the user’s post balance after transaction processing. In case of off-US transactions, InterOp should send </w:t>
      </w:r>
      <w:r w:rsidR="00C26AF4">
        <w:t>a</w:t>
      </w:r>
      <w:r>
        <w:t xml:space="preserve"> user enquiry request to Tango system to fetch the user’s balance.</w:t>
      </w:r>
    </w:p>
    <w:p w14:paraId="5DBE93D0" w14:textId="77777777" w:rsidR="00DE0358" w:rsidRDefault="00DE0358" w:rsidP="004E34F7">
      <w:pPr>
        <w:pStyle w:val="ListBullet1"/>
        <w:numPr>
          <w:ilvl w:val="0"/>
          <w:numId w:val="0"/>
        </w:numPr>
        <w:ind w:left="1440"/>
      </w:pPr>
    </w:p>
    <w:p w14:paraId="48569003" w14:textId="311CE27B" w:rsidR="00B227B7" w:rsidRPr="00DE0358" w:rsidRDefault="00F33F48" w:rsidP="00970D49">
      <w:pPr>
        <w:pStyle w:val="ListBullet1"/>
        <w:numPr>
          <w:ilvl w:val="0"/>
          <w:numId w:val="4"/>
        </w:numPr>
      </w:pPr>
      <w:r>
        <w:rPr>
          <w:b/>
        </w:rPr>
        <w:t>(Scenerio-1)</w:t>
      </w:r>
      <w:r w:rsidR="00DE0358">
        <w:rPr>
          <w:b/>
        </w:rPr>
        <w:t xml:space="preserve"> </w:t>
      </w:r>
      <w:r w:rsidR="00237B8D">
        <w:t>If receiver is registered</w:t>
      </w:r>
      <w:r w:rsidR="004A2258">
        <w:t xml:space="preserve"> on Orange</w:t>
      </w:r>
      <w:r w:rsidR="00237B8D">
        <w:t xml:space="preserve"> and receiver has set their </w:t>
      </w:r>
      <w:r w:rsidR="00DE0358">
        <w:t>Orange</w:t>
      </w:r>
      <w:r w:rsidR="00237B8D">
        <w:t xml:space="preserve"> wallet as Default on HPS, mobiquity wi</w:t>
      </w:r>
      <w:r w:rsidR="00DE0358">
        <w:t>ll treat this transaction as On-U</w:t>
      </w:r>
      <w:r w:rsidR="00237B8D">
        <w:t>s</w:t>
      </w:r>
      <w:r w:rsidR="00DE0358">
        <w:t xml:space="preserve"> transaction</w:t>
      </w:r>
      <w:r w:rsidR="00237B8D">
        <w:rPr>
          <w:b/>
        </w:rPr>
        <w:t>.</w:t>
      </w:r>
    </w:p>
    <w:p w14:paraId="0B06EAC3" w14:textId="1A8A624B" w:rsidR="00DE0358" w:rsidRDefault="004A2258" w:rsidP="00970D49">
      <w:pPr>
        <w:pStyle w:val="ListBullet1"/>
      </w:pPr>
      <w:r>
        <w:t>InterOp sends the request to the mobiquity platform.</w:t>
      </w:r>
    </w:p>
    <w:p w14:paraId="49E9A1B9" w14:textId="77777777" w:rsidR="004A2258" w:rsidRDefault="00237B8D" w:rsidP="00970D49">
      <w:pPr>
        <w:pStyle w:val="ListBullet1"/>
      </w:pPr>
      <w:proofErr w:type="gramStart"/>
      <w:r>
        <w:t>mobiquity</w:t>
      </w:r>
      <w:proofErr w:type="gramEnd"/>
      <w:r>
        <w:t xml:space="preserve"> validates merchant payment transaction business rules.</w:t>
      </w:r>
    </w:p>
    <w:p w14:paraId="3C5753CE" w14:textId="022A3FD8" w:rsidR="004A2258" w:rsidRDefault="00237B8D" w:rsidP="00970D49">
      <w:pPr>
        <w:pStyle w:val="ListBullet1"/>
        <w:numPr>
          <w:ilvl w:val="2"/>
          <w:numId w:val="4"/>
        </w:numPr>
      </w:pPr>
      <w:r>
        <w:t xml:space="preserve"> If all rules are validates successfully, money will be debited from sender </w:t>
      </w:r>
      <w:r w:rsidR="004A2258">
        <w:t>Orange</w:t>
      </w:r>
      <w:r>
        <w:t xml:space="preserve"> wallet and credited into merchant’s </w:t>
      </w:r>
      <w:r w:rsidR="004A2258">
        <w:t>Orange</w:t>
      </w:r>
      <w:r>
        <w:t xml:space="preserve"> wallet.</w:t>
      </w:r>
    </w:p>
    <w:p w14:paraId="3BDF9450" w14:textId="7D36E4D7" w:rsidR="00B227B7" w:rsidRDefault="00237B8D" w:rsidP="00970D49">
      <w:pPr>
        <w:pStyle w:val="ListBullet1"/>
        <w:numPr>
          <w:ilvl w:val="2"/>
          <w:numId w:val="4"/>
        </w:numPr>
      </w:pPr>
      <w:r>
        <w:t>Request will not be sent to HPS switch.</w:t>
      </w:r>
    </w:p>
    <w:p w14:paraId="33B93C20" w14:textId="77777777" w:rsidR="004A2258" w:rsidRDefault="004A2258" w:rsidP="004E34F7">
      <w:pPr>
        <w:pStyle w:val="ListBullet1"/>
        <w:numPr>
          <w:ilvl w:val="0"/>
          <w:numId w:val="0"/>
        </w:numPr>
        <w:ind w:left="1440"/>
      </w:pPr>
    </w:p>
    <w:p w14:paraId="390734EE" w14:textId="01DD5C42" w:rsidR="00B227B7" w:rsidRPr="004A2258" w:rsidRDefault="004A2258" w:rsidP="00970D49">
      <w:pPr>
        <w:pStyle w:val="ListBullet1"/>
        <w:numPr>
          <w:ilvl w:val="0"/>
          <w:numId w:val="4"/>
        </w:numPr>
      </w:pPr>
      <w:r>
        <w:rPr>
          <w:b/>
        </w:rPr>
        <w:t xml:space="preserve">(Scenerio-2) </w:t>
      </w:r>
      <w:r>
        <w:t>If Receiver is registered on Orange platform but is not registered on HPS</w:t>
      </w:r>
      <w:r>
        <w:rPr>
          <w:b/>
        </w:rPr>
        <w:t>.</w:t>
      </w:r>
    </w:p>
    <w:p w14:paraId="09E03F7A" w14:textId="77777777" w:rsidR="004A2258" w:rsidRDefault="004A2258" w:rsidP="00970D49">
      <w:pPr>
        <w:pStyle w:val="ListBullet1"/>
      </w:pPr>
      <w:r>
        <w:t>The InterOp Add-On will send a request to the HPS system to provide the status of the default wallet of the receiver.</w:t>
      </w:r>
    </w:p>
    <w:p w14:paraId="7AEFD354" w14:textId="6D30A563" w:rsidR="004A2258" w:rsidRPr="00C01ECC" w:rsidRDefault="004A2258" w:rsidP="00970D49">
      <w:pPr>
        <w:pStyle w:val="ListBullet1"/>
        <w:numPr>
          <w:ilvl w:val="2"/>
          <w:numId w:val="4"/>
        </w:numPr>
      </w:pPr>
      <w:r w:rsidRPr="00C01ECC">
        <w:t xml:space="preserve">HPS validates the status of received mobile number and send back response to </w:t>
      </w:r>
      <w:r w:rsidR="001D2794">
        <w:t>InterOp Add-On</w:t>
      </w:r>
      <w:r w:rsidRPr="00C01ECC">
        <w:t xml:space="preserve"> system</w:t>
      </w:r>
    </w:p>
    <w:p w14:paraId="58347AFB" w14:textId="77777777" w:rsidR="00440892" w:rsidRDefault="004A2258" w:rsidP="00970D49">
      <w:pPr>
        <w:pStyle w:val="ListBullet1"/>
        <w:numPr>
          <w:ilvl w:val="2"/>
          <w:numId w:val="4"/>
        </w:numPr>
      </w:pPr>
      <w:r>
        <w:t>HPS responds that the receiver is not registered with HPS</w:t>
      </w:r>
      <w:r w:rsidR="00440892">
        <w:t xml:space="preserve">. </w:t>
      </w:r>
    </w:p>
    <w:p w14:paraId="5CD34B5F" w14:textId="445A0EAC" w:rsidR="00316C46" w:rsidRDefault="00316C46" w:rsidP="00970D49">
      <w:pPr>
        <w:pStyle w:val="ListBullet1"/>
      </w:pPr>
      <w:r>
        <w:t>Basis response, the InterOp Add-On sends a request to the mobiquity platform.</w:t>
      </w:r>
    </w:p>
    <w:p w14:paraId="64866F91" w14:textId="72CB3B7D" w:rsidR="00B227B7" w:rsidRDefault="00237B8D" w:rsidP="00970D49">
      <w:pPr>
        <w:pStyle w:val="ListBullet1"/>
      </w:pPr>
      <w:proofErr w:type="gramStart"/>
      <w:r>
        <w:t>mobiquity</w:t>
      </w:r>
      <w:proofErr w:type="gramEnd"/>
      <w:r>
        <w:t xml:space="preserve"> will process </w:t>
      </w:r>
      <w:r w:rsidR="00496BFD">
        <w:t>it</w:t>
      </w:r>
      <w:r w:rsidR="00496BFD">
        <w:tab/>
      </w:r>
      <w:r>
        <w:t xml:space="preserve"> </w:t>
      </w:r>
      <w:r w:rsidR="00A257F2">
        <w:t xml:space="preserve">‘On US’ </w:t>
      </w:r>
      <w:r>
        <w:t>merchant payment transaction. Refer steps for sceneri</w:t>
      </w:r>
      <w:r w:rsidR="00316C46">
        <w:t>o</w:t>
      </w:r>
      <w:r>
        <w:t>-1.</w:t>
      </w:r>
    </w:p>
    <w:p w14:paraId="1472F71A" w14:textId="77777777" w:rsidR="00B227B7" w:rsidRDefault="00237B8D" w:rsidP="00970D49">
      <w:pPr>
        <w:pStyle w:val="ListBullet1"/>
      </w:pPr>
      <w:r>
        <w:t>mobiquity will send the notification on sender and receiver mobile number</w:t>
      </w:r>
    </w:p>
    <w:p w14:paraId="296F0FDE" w14:textId="77777777" w:rsidR="00A257F2" w:rsidRDefault="00A257F2" w:rsidP="00A257F2">
      <w:pPr>
        <w:pStyle w:val="ListBullet1"/>
        <w:numPr>
          <w:ilvl w:val="0"/>
          <w:numId w:val="0"/>
        </w:numPr>
        <w:ind w:left="1440" w:hanging="360"/>
      </w:pPr>
    </w:p>
    <w:p w14:paraId="197E69BA" w14:textId="5E27B82D" w:rsidR="00B227B7" w:rsidRDefault="00316C46" w:rsidP="00970D49">
      <w:pPr>
        <w:pStyle w:val="ListBullet1"/>
        <w:numPr>
          <w:ilvl w:val="0"/>
          <w:numId w:val="4"/>
        </w:numPr>
      </w:pPr>
      <w:r>
        <w:rPr>
          <w:b/>
        </w:rPr>
        <w:t xml:space="preserve">(Scenerio-3) </w:t>
      </w:r>
      <w:r w:rsidR="00237B8D">
        <w:t>If Receiver is registered on HPS with another MFS system</w:t>
      </w:r>
    </w:p>
    <w:p w14:paraId="21AAD0C6" w14:textId="77777777" w:rsidR="00B227B7" w:rsidRDefault="00237B8D" w:rsidP="00970D49">
      <w:pPr>
        <w:pStyle w:val="ListBullet1"/>
      </w:pPr>
      <w:r>
        <w:lastRenderedPageBreak/>
        <w:t>In this case mobiquity will process the transaction as off us merchant payment.</w:t>
      </w:r>
    </w:p>
    <w:p w14:paraId="3E788E88" w14:textId="77777777" w:rsidR="00316C46" w:rsidRDefault="00316C46" w:rsidP="00970D49">
      <w:pPr>
        <w:pStyle w:val="ListBullet1"/>
      </w:pPr>
      <w:r>
        <w:t>The InterOp Add-On will send a request to the HPS system to provide the status of the default wallet of the receiver.</w:t>
      </w:r>
    </w:p>
    <w:p w14:paraId="3200BCB7" w14:textId="77777777" w:rsidR="00316C46" w:rsidRDefault="00316C46"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615492FE" w14:textId="77777777" w:rsidR="00316C46" w:rsidRPr="00C01ECC" w:rsidRDefault="00316C46" w:rsidP="00970D49">
      <w:pPr>
        <w:pStyle w:val="ListBullet1"/>
        <w:numPr>
          <w:ilvl w:val="2"/>
          <w:numId w:val="4"/>
        </w:numPr>
      </w:pPr>
      <w:r>
        <w:t>Basis response, the InterOp Add-On sends a request to the mobiquity platform</w:t>
      </w:r>
    </w:p>
    <w:p w14:paraId="6999705D" w14:textId="5D97704F" w:rsidR="00316C46" w:rsidRDefault="00316C46" w:rsidP="00970D49">
      <w:pPr>
        <w:pStyle w:val="ListBullet1"/>
        <w:numPr>
          <w:ilvl w:val="2"/>
          <w:numId w:val="4"/>
        </w:numPr>
      </w:pPr>
      <w:r>
        <w:t>mobiquity process the request as per received response</w:t>
      </w:r>
    </w:p>
    <w:p w14:paraId="31180B5B" w14:textId="3E68CABF" w:rsidR="00B227B7" w:rsidRDefault="00237B8D" w:rsidP="00970D49">
      <w:pPr>
        <w:pStyle w:val="ListBullet1"/>
      </w:pPr>
      <w:proofErr w:type="gramStart"/>
      <w:r>
        <w:t>mobiquity</w:t>
      </w:r>
      <w:proofErr w:type="gramEnd"/>
      <w:r>
        <w:t xml:space="preserve"> </w:t>
      </w:r>
      <w:r w:rsidR="006A340A">
        <w:t>validates applicable</w:t>
      </w:r>
      <w:r>
        <w:t xml:space="preserve"> business rules.</w:t>
      </w:r>
    </w:p>
    <w:p w14:paraId="1181AF2D" w14:textId="0ADE9B92" w:rsidR="00316C46" w:rsidRDefault="00237B8D" w:rsidP="00970D49">
      <w:pPr>
        <w:pStyle w:val="ListBullet1"/>
        <w:numPr>
          <w:ilvl w:val="2"/>
          <w:numId w:val="4"/>
        </w:numPr>
      </w:pPr>
      <w:r>
        <w:t>On successful validation of business rules, mobiquity debit the sender wal</w:t>
      </w:r>
      <w:r w:rsidR="00316C46">
        <w:t>let and credit HPS pool wallet and sends the response to InterOp Add-On</w:t>
      </w:r>
    </w:p>
    <w:p w14:paraId="37DAAD4B" w14:textId="5B36EF8F" w:rsidR="00316C46" w:rsidRDefault="00316C46" w:rsidP="00970D49">
      <w:pPr>
        <w:pStyle w:val="ListBullet1"/>
        <w:numPr>
          <w:ilvl w:val="2"/>
          <w:numId w:val="4"/>
        </w:numPr>
      </w:pPr>
      <w:r>
        <w:t>InterOp Add-On sends a money transfer request to HPS</w:t>
      </w:r>
    </w:p>
    <w:p w14:paraId="608F96BF" w14:textId="77777777" w:rsidR="00B227B7" w:rsidRDefault="00237B8D" w:rsidP="00970D49">
      <w:pPr>
        <w:pStyle w:val="ListBullet1"/>
      </w:pPr>
      <w:r>
        <w:t>HPS sends the transfer request to other MFS system where receiver has registered wallet.</w:t>
      </w:r>
    </w:p>
    <w:p w14:paraId="7F970443" w14:textId="77777777" w:rsidR="00B227B7" w:rsidRDefault="00237B8D" w:rsidP="00970D49">
      <w:pPr>
        <w:pStyle w:val="ListBullet1"/>
      </w:pPr>
      <w:r>
        <w:t>Other MFS system should process the transfer request and credit the receiver wallet and send back response to HPS.</w:t>
      </w:r>
    </w:p>
    <w:p w14:paraId="5F8B7E3E" w14:textId="28E4D548" w:rsidR="00B227B7" w:rsidRDefault="00237B8D" w:rsidP="00970D49">
      <w:pPr>
        <w:pStyle w:val="ListBullet1"/>
      </w:pPr>
      <w:r>
        <w:t xml:space="preserve">Based on the other MFS response, HPS forward the response to </w:t>
      </w:r>
      <w:r w:rsidR="00316C46">
        <w:t>InterOp Add-On</w:t>
      </w:r>
      <w:r>
        <w:t xml:space="preserve"> system.</w:t>
      </w:r>
    </w:p>
    <w:p w14:paraId="5CC839FA" w14:textId="34DE45B9" w:rsidR="00316C46" w:rsidRDefault="00316C46" w:rsidP="00970D49">
      <w:pPr>
        <w:pStyle w:val="ListBullet1"/>
      </w:pPr>
      <w:r>
        <w:t>The InterOp Add-On system sends the response to the mobiquity platform.</w:t>
      </w:r>
    </w:p>
    <w:p w14:paraId="7D1DFEC9" w14:textId="0F8F553C" w:rsidR="00234AE0" w:rsidRDefault="00234AE0" w:rsidP="00234AE0">
      <w:pPr>
        <w:pStyle w:val="ListBullet1"/>
        <w:numPr>
          <w:ilvl w:val="2"/>
          <w:numId w:val="4"/>
        </w:numPr>
      </w:pPr>
      <w:r>
        <w:t>Based on success response from HPS, InterOp should send the SMS notification. Communication with Tango system is not required after success response from HPS.</w:t>
      </w:r>
    </w:p>
    <w:p w14:paraId="3E65BF52" w14:textId="104F006D" w:rsidR="00B227B7" w:rsidRDefault="00316C46" w:rsidP="00970D49">
      <w:pPr>
        <w:pStyle w:val="ListBullet1"/>
        <w:numPr>
          <w:ilvl w:val="2"/>
          <w:numId w:val="4"/>
        </w:numPr>
      </w:pPr>
      <w:r>
        <w:t>If received response is failure,</w:t>
      </w:r>
      <w:r w:rsidR="00237B8D">
        <w:t xml:space="preserve"> mobiquity will reverse the debit/credit and mark the transaction as fail.</w:t>
      </w:r>
    </w:p>
    <w:p w14:paraId="60697565" w14:textId="22DCC1AE" w:rsidR="00B227B7" w:rsidRDefault="00237B8D" w:rsidP="00970D49">
      <w:pPr>
        <w:pStyle w:val="ListBullet1"/>
        <w:numPr>
          <w:ilvl w:val="2"/>
          <w:numId w:val="4"/>
        </w:numPr>
      </w:pPr>
      <w:r>
        <w:t xml:space="preserve">If response is timed out, mobiquity will keep the transaction as </w:t>
      </w:r>
      <w:r w:rsidR="002A5371">
        <w:t>ambiguous</w:t>
      </w:r>
      <w:r>
        <w:t xml:space="preserve">. Settlement of such transaction will be </w:t>
      </w:r>
      <w:r w:rsidR="00316C46">
        <w:t xml:space="preserve">done by end of the day with HPS </w:t>
      </w:r>
      <w:r w:rsidR="002A5371">
        <w:t>or through HPS claim management portal</w:t>
      </w:r>
    </w:p>
    <w:p w14:paraId="16B8D757" w14:textId="77777777" w:rsidR="00316C46" w:rsidRDefault="00316C46" w:rsidP="004E34F7">
      <w:pPr>
        <w:pStyle w:val="ListBullet1"/>
        <w:numPr>
          <w:ilvl w:val="0"/>
          <w:numId w:val="0"/>
        </w:numPr>
        <w:ind w:left="1440"/>
      </w:pPr>
    </w:p>
    <w:p w14:paraId="48C97DE8" w14:textId="3B873CEF" w:rsidR="00B227B7" w:rsidRDefault="00316C46" w:rsidP="00970D49">
      <w:pPr>
        <w:pStyle w:val="ListBullet1"/>
        <w:numPr>
          <w:ilvl w:val="0"/>
          <w:numId w:val="4"/>
        </w:numPr>
      </w:pPr>
      <w:r>
        <w:t>(</w:t>
      </w:r>
      <w:r>
        <w:rPr>
          <w:b/>
        </w:rPr>
        <w:t xml:space="preserve">Scenerio-4) </w:t>
      </w:r>
      <w:r>
        <w:t>If receiver is registered in another MFS system &amp; set other MFS wallet as default on HPS</w:t>
      </w:r>
    </w:p>
    <w:p w14:paraId="13C4806C" w14:textId="77777777" w:rsidR="00B227B7" w:rsidRDefault="00237B8D" w:rsidP="00970D49">
      <w:pPr>
        <w:pStyle w:val="ListBullet1"/>
      </w:pPr>
      <w:proofErr w:type="gramStart"/>
      <w:r>
        <w:t>mobiquity</w:t>
      </w:r>
      <w:proofErr w:type="gramEnd"/>
      <w:r>
        <w:t xml:space="preserve"> will process this transaction as off us transaction. Sender wallet should be debited and HPS pool wallet will be credited.</w:t>
      </w:r>
    </w:p>
    <w:p w14:paraId="747F7750" w14:textId="77777777" w:rsidR="00B227B7" w:rsidRDefault="00237B8D" w:rsidP="00970D49">
      <w:pPr>
        <w:pStyle w:val="ListBullet1"/>
      </w:pPr>
      <w:r>
        <w:t>Transaction will be processed same as Scenario -3.</w:t>
      </w:r>
    </w:p>
    <w:p w14:paraId="5B7583B3" w14:textId="77777777" w:rsidR="00621336" w:rsidRDefault="00621336" w:rsidP="004E34F7">
      <w:pPr>
        <w:pStyle w:val="ListBullet1"/>
        <w:numPr>
          <w:ilvl w:val="0"/>
          <w:numId w:val="0"/>
        </w:numPr>
        <w:ind w:left="1440"/>
      </w:pPr>
    </w:p>
    <w:p w14:paraId="59112E39" w14:textId="423865D6" w:rsidR="00B227B7" w:rsidRDefault="00621336" w:rsidP="00970D49">
      <w:pPr>
        <w:pStyle w:val="ListBullet1"/>
        <w:numPr>
          <w:ilvl w:val="0"/>
          <w:numId w:val="4"/>
        </w:numPr>
      </w:pPr>
      <w:r w:rsidRPr="00621336">
        <w:rPr>
          <w:b/>
        </w:rPr>
        <w:t>(</w:t>
      </w:r>
      <w:r>
        <w:rPr>
          <w:b/>
        </w:rPr>
        <w:t xml:space="preserve">Scenerio-5) </w:t>
      </w:r>
      <w:r>
        <w:t>If receiver is not registered on the Orange platform or another MFS system</w:t>
      </w:r>
    </w:p>
    <w:p w14:paraId="53E86041" w14:textId="77777777" w:rsidR="00621336" w:rsidRDefault="00621336" w:rsidP="00970D49">
      <w:pPr>
        <w:pStyle w:val="ListBullet1"/>
      </w:pPr>
      <w:r>
        <w:t>The InterOp Add-On will send a request to the HPS system to provide the status of the default wallet of the receiver.</w:t>
      </w:r>
    </w:p>
    <w:p w14:paraId="14C18445" w14:textId="77777777" w:rsidR="00621336" w:rsidRDefault="00621336"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5EFBF8B2" w14:textId="77777777" w:rsidR="00621336" w:rsidRPr="00C01ECC" w:rsidRDefault="00621336" w:rsidP="00970D49">
      <w:pPr>
        <w:pStyle w:val="ListBullet1"/>
        <w:numPr>
          <w:ilvl w:val="2"/>
          <w:numId w:val="4"/>
        </w:numPr>
      </w:pPr>
      <w:r>
        <w:t>Basis response, the InterOp Add-On sends a request to the mobiquity platform</w:t>
      </w:r>
    </w:p>
    <w:p w14:paraId="03272BC9" w14:textId="7BDCC389" w:rsidR="00B227B7" w:rsidRDefault="00237B8D" w:rsidP="00970D49">
      <w:pPr>
        <w:pStyle w:val="ListBullet1"/>
        <w:numPr>
          <w:ilvl w:val="2"/>
          <w:numId w:val="4"/>
        </w:numPr>
      </w:pPr>
      <w:proofErr w:type="gramStart"/>
      <w:r>
        <w:t>mobiquity</w:t>
      </w:r>
      <w:proofErr w:type="gramEnd"/>
      <w:r>
        <w:t xml:space="preserve"> will not process the request and mark the transaction</w:t>
      </w:r>
      <w:r w:rsidR="00621336">
        <w:t xml:space="preserve"> as</w:t>
      </w:r>
      <w:r>
        <w:t xml:space="preserve"> failed.</w:t>
      </w:r>
    </w:p>
    <w:p w14:paraId="10C760CA" w14:textId="56377F81" w:rsidR="00496BFD" w:rsidRDefault="00496BFD" w:rsidP="00970D49">
      <w:pPr>
        <w:pStyle w:val="ListBullet1"/>
      </w:pPr>
      <w:r>
        <w:t xml:space="preserve">If Other MFS customer go to any </w:t>
      </w:r>
      <w:r w:rsidR="00621336">
        <w:t>Orange</w:t>
      </w:r>
      <w:r>
        <w:t xml:space="preserve"> MFS Merchant for merchant payment- Other MFS system will validate all above scenarios in there MFS system and process the transaction</w:t>
      </w:r>
    </w:p>
    <w:p w14:paraId="2A23651C" w14:textId="77777777" w:rsidR="00621336" w:rsidRDefault="00621336" w:rsidP="004E34F7">
      <w:pPr>
        <w:pStyle w:val="ListBullet1"/>
        <w:numPr>
          <w:ilvl w:val="0"/>
          <w:numId w:val="0"/>
        </w:numPr>
        <w:ind w:left="1440"/>
      </w:pPr>
    </w:p>
    <w:p w14:paraId="4BD8E3A6" w14:textId="3E7DE908" w:rsidR="00496BFD" w:rsidRDefault="00621336" w:rsidP="00970D49">
      <w:pPr>
        <w:pStyle w:val="ListBullet1"/>
        <w:numPr>
          <w:ilvl w:val="0"/>
          <w:numId w:val="4"/>
        </w:numPr>
      </w:pPr>
      <w:r w:rsidRPr="00621336">
        <w:rPr>
          <w:b/>
        </w:rPr>
        <w:lastRenderedPageBreak/>
        <w:t>(Scenario-6)</w:t>
      </w:r>
      <w:r>
        <w:t xml:space="preserve"> </w:t>
      </w:r>
      <w:r w:rsidR="00496BFD">
        <w:t xml:space="preserve">In case where Merchant is registered in </w:t>
      </w:r>
      <w:r w:rsidR="00D95248">
        <w:t>Orange</w:t>
      </w:r>
      <w:r w:rsidR="00496BFD">
        <w:t xml:space="preserve"> MFS </w:t>
      </w:r>
      <w:r w:rsidR="00D95248">
        <w:t>and has</w:t>
      </w:r>
      <w:r w:rsidR="00496BFD">
        <w:t xml:space="preserve"> set their default wallet as </w:t>
      </w:r>
      <w:r w:rsidR="00DE0A64">
        <w:t>Orange</w:t>
      </w:r>
      <w:r w:rsidR="00496BFD">
        <w:t>.</w:t>
      </w:r>
    </w:p>
    <w:p w14:paraId="30CA80FD" w14:textId="77777777" w:rsidR="00DE0A64" w:rsidRDefault="00DE0A64" w:rsidP="00970D49">
      <w:pPr>
        <w:pStyle w:val="ListBullet1"/>
      </w:pPr>
      <w:r>
        <w:t>The HPS system will forward the request to the InterOp Add-On system.</w:t>
      </w:r>
    </w:p>
    <w:p w14:paraId="63C32F84" w14:textId="53FE881A" w:rsidR="00DE0A64" w:rsidRDefault="00DE0A64" w:rsidP="00970D49">
      <w:pPr>
        <w:pStyle w:val="ListBullet1"/>
      </w:pPr>
      <w:r>
        <w:t>The InterOp Add-On system will initiate the request on mobiquity platform.</w:t>
      </w:r>
    </w:p>
    <w:p w14:paraId="5202D157" w14:textId="66B83E83" w:rsidR="00DE0A64" w:rsidRDefault="00DE0A64" w:rsidP="00970D49">
      <w:pPr>
        <w:pStyle w:val="ListBullet1"/>
        <w:numPr>
          <w:ilvl w:val="2"/>
          <w:numId w:val="4"/>
        </w:numPr>
      </w:pPr>
      <w:proofErr w:type="gramStart"/>
      <w:r>
        <w:t>mobiquity</w:t>
      </w:r>
      <w:proofErr w:type="gramEnd"/>
      <w:r>
        <w:t xml:space="preserve"> will validate applicable business rules.</w:t>
      </w:r>
    </w:p>
    <w:p w14:paraId="5125D025" w14:textId="77777777" w:rsidR="00DE0A64" w:rsidRDefault="00DE0A64" w:rsidP="00970D49">
      <w:pPr>
        <w:pStyle w:val="ListBullet1"/>
        <w:numPr>
          <w:ilvl w:val="2"/>
          <w:numId w:val="4"/>
        </w:numPr>
      </w:pPr>
      <w:r>
        <w:t>On successful validation, HPS pool wallet should be debited and receiver’s Orange wallet would be credited.</w:t>
      </w:r>
    </w:p>
    <w:p w14:paraId="32AEF79B" w14:textId="77777777" w:rsidR="00DE0A64" w:rsidRDefault="00DE0A64" w:rsidP="00970D49">
      <w:pPr>
        <w:pStyle w:val="ListBullet1"/>
      </w:pPr>
      <w:proofErr w:type="gramStart"/>
      <w:r>
        <w:t>mobiquity</w:t>
      </w:r>
      <w:proofErr w:type="gramEnd"/>
      <w:r>
        <w:t xml:space="preserve"> should send back transaction response to InterOp Add-On system.</w:t>
      </w:r>
    </w:p>
    <w:p w14:paraId="7D5DB8D1" w14:textId="77777777" w:rsidR="00DE0A64" w:rsidRDefault="00DE0A64" w:rsidP="00970D49">
      <w:pPr>
        <w:pStyle w:val="ListBullet1"/>
      </w:pPr>
      <w:r>
        <w:t>InterOp Add-On system should send back transaction response to HPS, which HPS should forward to requester MFS system</w:t>
      </w:r>
    </w:p>
    <w:p w14:paraId="0F881D05" w14:textId="77777777" w:rsidR="00DE0A64" w:rsidRDefault="00DE0A64" w:rsidP="00970D49">
      <w:pPr>
        <w:pStyle w:val="ListBullet1"/>
      </w:pPr>
      <w:r>
        <w:t>mobiquity will also send the transaction notification on receiver mobile number</w:t>
      </w:r>
    </w:p>
    <w:p w14:paraId="6B3697B6" w14:textId="77777777" w:rsidR="00234AE0" w:rsidRDefault="00234AE0" w:rsidP="00234AE0">
      <w:pPr>
        <w:pStyle w:val="Heading4"/>
        <w:numPr>
          <w:ilvl w:val="3"/>
          <w:numId w:val="2"/>
        </w:numPr>
      </w:pPr>
      <w:r>
        <w:t>Notification</w:t>
      </w:r>
    </w:p>
    <w:p w14:paraId="28670F57" w14:textId="77777777" w:rsidR="00234AE0" w:rsidRDefault="00234AE0" w:rsidP="00234AE0">
      <w:pPr>
        <w:pStyle w:val="BodyText2"/>
        <w:numPr>
          <w:ilvl w:val="0"/>
          <w:numId w:val="5"/>
        </w:numPr>
      </w:pPr>
      <w:r>
        <w:t>No impact on SMS notifications, P2P transfer notification will be sent.</w:t>
      </w:r>
    </w:p>
    <w:p w14:paraId="14C43794" w14:textId="5FBBD3BF" w:rsidR="00234AE0" w:rsidRDefault="00234AE0" w:rsidP="00234AE0">
      <w:pPr>
        <w:pStyle w:val="BodyText2"/>
        <w:numPr>
          <w:ilvl w:val="0"/>
          <w:numId w:val="5"/>
        </w:numPr>
      </w:pPr>
      <w:r>
        <w:t>InterOp will send the SMS notification</w:t>
      </w:r>
      <w:r w:rsidR="00C26AF4">
        <w:t xml:space="preserve"> only</w:t>
      </w:r>
      <w:r>
        <w:t xml:space="preserve"> </w:t>
      </w:r>
    </w:p>
    <w:p w14:paraId="5E3A7695" w14:textId="660C04E2" w:rsidR="00707B9A" w:rsidRDefault="00707B9A">
      <w:pPr>
        <w:rPr>
          <w:rFonts w:ascii="Arial" w:eastAsia="Calibri" w:hAnsi="Arial" w:cs="Arial"/>
          <w:bCs/>
          <w:sz w:val="20"/>
          <w:szCs w:val="20"/>
        </w:rPr>
      </w:pPr>
    </w:p>
    <w:p w14:paraId="54D69566" w14:textId="77777777" w:rsidR="00B227B7" w:rsidRDefault="00237B8D">
      <w:pPr>
        <w:pStyle w:val="Heading3"/>
        <w:numPr>
          <w:ilvl w:val="2"/>
          <w:numId w:val="2"/>
        </w:numPr>
      </w:pPr>
      <w:bookmarkStart w:id="123" w:name="_Toc5113494"/>
      <w:r>
        <w:t>Merchant payment- Pull (initiated by Merchant- two step)</w:t>
      </w:r>
      <w:bookmarkEnd w:id="123"/>
    </w:p>
    <w:p w14:paraId="472E59D9" w14:textId="77777777" w:rsidR="00B227B7" w:rsidRDefault="00237B8D" w:rsidP="004E34F7">
      <w:pPr>
        <w:pStyle w:val="ListBullet1"/>
        <w:numPr>
          <w:ilvl w:val="0"/>
          <w:numId w:val="0"/>
        </w:numPr>
      </w:pPr>
      <w:r>
        <w:t>Following is the approach proposed and business rules:</w:t>
      </w:r>
    </w:p>
    <w:p w14:paraId="5839B3F8" w14:textId="37A2DEED" w:rsidR="00B227B7" w:rsidRDefault="00237B8D" w:rsidP="00970D49">
      <w:pPr>
        <w:pStyle w:val="ListBullet1"/>
        <w:numPr>
          <w:ilvl w:val="0"/>
          <w:numId w:val="4"/>
        </w:numPr>
      </w:pPr>
      <w:r>
        <w:t xml:space="preserve">In Merchant initiated merchant payment, Merchant will launch the </w:t>
      </w:r>
      <w:r w:rsidR="00DE0A64">
        <w:t>Orange</w:t>
      </w:r>
      <w:r>
        <w:t xml:space="preserve"> mobile app/USSD &amp; select the merchant payment option.</w:t>
      </w:r>
    </w:p>
    <w:p w14:paraId="7049FE3B" w14:textId="583EA9E6" w:rsidR="00DE0A64" w:rsidRDefault="00DE0A64" w:rsidP="00970D49">
      <w:pPr>
        <w:pStyle w:val="ListBullet1"/>
      </w:pPr>
      <w:r>
        <w:t>The access channel is outside the scope of Mahindra Comviva.</w:t>
      </w:r>
    </w:p>
    <w:p w14:paraId="38BA1EA4" w14:textId="15C95836" w:rsidR="00B227B7" w:rsidRDefault="00237B8D" w:rsidP="00970D49">
      <w:pPr>
        <w:pStyle w:val="ListBullet1"/>
        <w:numPr>
          <w:ilvl w:val="0"/>
          <w:numId w:val="4"/>
        </w:numPr>
      </w:pPr>
      <w:r>
        <w:t>Merchant enters the customer</w:t>
      </w:r>
      <w:r w:rsidR="00AF1FE9">
        <w:t>’s</w:t>
      </w:r>
      <w:r>
        <w:t xml:space="preserve"> mobile number, enter amount for payment and confirm transaction with transaction PIN.</w:t>
      </w:r>
    </w:p>
    <w:p w14:paraId="1FA2D2C6" w14:textId="77777777" w:rsidR="00DE0A64" w:rsidRDefault="00DE0A64" w:rsidP="00970D49">
      <w:pPr>
        <w:pStyle w:val="ListBullet1"/>
        <w:numPr>
          <w:ilvl w:val="0"/>
          <w:numId w:val="4"/>
        </w:numPr>
      </w:pPr>
      <w:r>
        <w:t>The request is sent from the access channel to the InterOp Add-On.</w:t>
      </w:r>
    </w:p>
    <w:p w14:paraId="447CAD3A" w14:textId="43138A46" w:rsidR="00DE0A64" w:rsidRDefault="00DE0A64" w:rsidP="00970D49">
      <w:pPr>
        <w:pStyle w:val="ListBullet1"/>
      </w:pPr>
      <w:r>
        <w:t xml:space="preserve">The InterOp Add-On system checks the registration status and the default wallet against the </w:t>
      </w:r>
      <w:r w:rsidR="00440892">
        <w:t xml:space="preserve">customer’s </w:t>
      </w:r>
      <w:r>
        <w:t>mobile number.</w:t>
      </w:r>
    </w:p>
    <w:p w14:paraId="7E0E65DB" w14:textId="77777777" w:rsidR="00DE0A64" w:rsidRDefault="00DE0A64" w:rsidP="00970D49">
      <w:pPr>
        <w:pStyle w:val="ListBullet1"/>
      </w:pPr>
      <w:r>
        <w:t>Basis the registration status and the default wallet set, the InterOp Add-On initiates a specific request to the mobiquity platform as defined in the scenarios below.</w:t>
      </w:r>
    </w:p>
    <w:p w14:paraId="09666FF5" w14:textId="4077A70E" w:rsidR="00DE0A64" w:rsidRDefault="00DE0A64" w:rsidP="00970D49">
      <w:pPr>
        <w:pStyle w:val="ListBullet1"/>
        <w:numPr>
          <w:ilvl w:val="0"/>
          <w:numId w:val="4"/>
        </w:numPr>
      </w:pPr>
      <w:r>
        <w:t xml:space="preserve">In case the </w:t>
      </w:r>
      <w:r w:rsidR="00440892">
        <w:t xml:space="preserve">customer </w:t>
      </w:r>
      <w:r>
        <w:t>has not opted for the interoperability service</w:t>
      </w:r>
    </w:p>
    <w:p w14:paraId="39E1C4F9" w14:textId="77777777" w:rsidR="00DE0A64" w:rsidRDefault="00DE0A64" w:rsidP="00970D49">
      <w:pPr>
        <w:pStyle w:val="ListBullet1"/>
      </w:pPr>
      <w:r>
        <w:t>The registration details would be fetched from the mobiquity system through user enquiry.</w:t>
      </w:r>
    </w:p>
    <w:p w14:paraId="254E5C6D" w14:textId="77777777" w:rsidR="00DE0A64" w:rsidRDefault="00DE0A64" w:rsidP="00970D49">
      <w:pPr>
        <w:pStyle w:val="ListBullet1"/>
      </w:pPr>
      <w:r>
        <w:t>The default wallet details would be fetched from HPS using the customer status consultation service.</w:t>
      </w:r>
    </w:p>
    <w:p w14:paraId="251BE630" w14:textId="08C598B8" w:rsidR="00C26AF4" w:rsidRDefault="00C26AF4" w:rsidP="00C26AF4">
      <w:pPr>
        <w:pStyle w:val="ListBullet1"/>
        <w:numPr>
          <w:ilvl w:val="0"/>
          <w:numId w:val="4"/>
        </w:numPr>
      </w:pPr>
      <w:r>
        <w:t>For all ‘On US’ cases transaction should be processed in synchronous mode between the channels and InterOp system. Channel should wait for response from InterOp Add on. In these cases Tango system will be responsible to send the SMS notifications. Tango should be responsible to send SMS. If the response from Tango is timed out, no Notification API will be sent by InterOp and only the Tango SMS will go. This will be applicable for success and fail cases.</w:t>
      </w:r>
    </w:p>
    <w:p w14:paraId="3A5A8100" w14:textId="77777777" w:rsidR="00C26AF4" w:rsidRDefault="00C26AF4" w:rsidP="00C26AF4">
      <w:pPr>
        <w:pStyle w:val="ListBullet1"/>
        <w:numPr>
          <w:ilvl w:val="0"/>
          <w:numId w:val="4"/>
        </w:numPr>
      </w:pPr>
      <w:r>
        <w:t>For all ‘Off US’ cases transaction should be processed in asynchronous mode between the channels and InterOp system and InterOp will be responsible to send the SMS notifications.</w:t>
      </w:r>
    </w:p>
    <w:p w14:paraId="36DCE243" w14:textId="773F26EC" w:rsidR="00C26AF4" w:rsidRDefault="00C26AF4" w:rsidP="00C26AF4">
      <w:pPr>
        <w:pStyle w:val="ListBullet1"/>
        <w:numPr>
          <w:ilvl w:val="0"/>
          <w:numId w:val="4"/>
        </w:numPr>
      </w:pPr>
      <w:r>
        <w:t xml:space="preserve">InterOp should send a </w:t>
      </w:r>
      <w:r w:rsidR="00B70433">
        <w:t>‘</w:t>
      </w:r>
      <w:proofErr w:type="spellStart"/>
      <w:r w:rsidR="00B70433">
        <w:t>GetLang</w:t>
      </w:r>
      <w:proofErr w:type="spellEnd"/>
      <w:r w:rsidR="00B70433">
        <w:t>’ request to</w:t>
      </w:r>
      <w:r>
        <w:t xml:space="preserve"> Tango system to fetch the user type information of the received mobile number since InterOp should not store the user type details for default wallet.</w:t>
      </w:r>
      <w:r w:rsidRPr="00C26AF4">
        <w:t xml:space="preserve"> </w:t>
      </w:r>
      <w:r>
        <w:t>This check is applicable in both cases where transaction is initiated by Orange users and transac</w:t>
      </w:r>
      <w:r w:rsidR="00B70433">
        <w:t>tion request is coming from HPS.</w:t>
      </w:r>
    </w:p>
    <w:p w14:paraId="37FB4C0C" w14:textId="77777777" w:rsidR="00C26AF4" w:rsidRDefault="00C26AF4" w:rsidP="00C26AF4">
      <w:pPr>
        <w:pStyle w:val="ListBullet1"/>
        <w:numPr>
          <w:ilvl w:val="0"/>
          <w:numId w:val="4"/>
        </w:numPr>
      </w:pPr>
      <w:r>
        <w:lastRenderedPageBreak/>
        <w:t xml:space="preserve">System should allow </w:t>
      </w:r>
      <w:proofErr w:type="gramStart"/>
      <w:r>
        <w:t>to configure</w:t>
      </w:r>
      <w:proofErr w:type="gramEnd"/>
      <w:r>
        <w:t xml:space="preserve"> different service charge rules for ‘On Us’ and ‘Off Us’ transactions.</w:t>
      </w:r>
    </w:p>
    <w:p w14:paraId="3EA1304A" w14:textId="77777777" w:rsidR="00C26AF4" w:rsidRDefault="00C26AF4" w:rsidP="00C26AF4">
      <w:pPr>
        <w:pStyle w:val="ListBullet1"/>
        <w:numPr>
          <w:ilvl w:val="0"/>
          <w:numId w:val="4"/>
        </w:numPr>
      </w:pPr>
      <w:r>
        <w:t>At HPS side all business rules for Merchant payment- push type will be same as P2P transfer. Refer the</w:t>
      </w:r>
      <w:r w:rsidRPr="00A257F2">
        <w:t xml:space="preserve"> </w:t>
      </w:r>
      <w:r>
        <w:t>P2P transfer sequence flow for merchant payment –push type service.</w:t>
      </w:r>
    </w:p>
    <w:p w14:paraId="42115E8A" w14:textId="77777777" w:rsidR="00735F77" w:rsidRDefault="00735F77" w:rsidP="00735F77">
      <w:pPr>
        <w:pStyle w:val="ListBullet1"/>
        <w:numPr>
          <w:ilvl w:val="0"/>
          <w:numId w:val="4"/>
        </w:numPr>
      </w:pPr>
      <w:r>
        <w:t>SMS notification should display the post balance after successful transaction execution. For On-US transaction Tango should send the user’s post balance after transaction processing. In case of off-US transactions, InterOp should send a user enquiry request to Tango system to fetch the user’s balance.</w:t>
      </w:r>
    </w:p>
    <w:p w14:paraId="5CB4CD97" w14:textId="77777777" w:rsidR="003359F5" w:rsidRDefault="003359F5" w:rsidP="004E34F7">
      <w:pPr>
        <w:pStyle w:val="ListBullet1"/>
        <w:numPr>
          <w:ilvl w:val="0"/>
          <w:numId w:val="0"/>
        </w:numPr>
      </w:pPr>
      <w:r>
        <w:t xml:space="preserve">Refer to below table for each scenario execution. </w:t>
      </w:r>
    </w:p>
    <w:tbl>
      <w:tblPr>
        <w:tblStyle w:val="TableGrid"/>
        <w:tblW w:w="9954" w:type="dxa"/>
        <w:tblInd w:w="378" w:type="dxa"/>
        <w:tblLook w:val="04A0" w:firstRow="1" w:lastRow="0" w:firstColumn="1" w:lastColumn="0" w:noHBand="0" w:noVBand="1"/>
      </w:tblPr>
      <w:tblGrid>
        <w:gridCol w:w="706"/>
        <w:gridCol w:w="1454"/>
        <w:gridCol w:w="1620"/>
        <w:gridCol w:w="1620"/>
        <w:gridCol w:w="1620"/>
        <w:gridCol w:w="2934"/>
      </w:tblGrid>
      <w:tr w:rsidR="003359F5" w14:paraId="093EE4CD" w14:textId="77777777" w:rsidTr="00992742">
        <w:tc>
          <w:tcPr>
            <w:tcW w:w="706" w:type="dxa"/>
            <w:shd w:val="clear" w:color="auto" w:fill="auto"/>
          </w:tcPr>
          <w:p w14:paraId="76D03EAA" w14:textId="77777777" w:rsidR="003359F5" w:rsidRDefault="003359F5" w:rsidP="004E34F7">
            <w:pPr>
              <w:pStyle w:val="ListBullet1"/>
              <w:numPr>
                <w:ilvl w:val="0"/>
                <w:numId w:val="0"/>
              </w:numPr>
            </w:pPr>
            <w:r>
              <w:t>SNO.</w:t>
            </w:r>
          </w:p>
        </w:tc>
        <w:tc>
          <w:tcPr>
            <w:tcW w:w="1454" w:type="dxa"/>
            <w:shd w:val="clear" w:color="auto" w:fill="auto"/>
          </w:tcPr>
          <w:p w14:paraId="2E00FAF1" w14:textId="77777777" w:rsidR="003359F5" w:rsidRDefault="003359F5" w:rsidP="004E34F7">
            <w:pPr>
              <w:pStyle w:val="ListBullet1"/>
              <w:numPr>
                <w:ilvl w:val="0"/>
                <w:numId w:val="0"/>
              </w:numPr>
            </w:pPr>
            <w:r>
              <w:t xml:space="preserve">Merchant payee - Orange Registered </w:t>
            </w:r>
          </w:p>
        </w:tc>
        <w:tc>
          <w:tcPr>
            <w:tcW w:w="1620" w:type="dxa"/>
            <w:shd w:val="clear" w:color="auto" w:fill="auto"/>
          </w:tcPr>
          <w:p w14:paraId="76A7BAB3" w14:textId="77777777" w:rsidR="003359F5" w:rsidRDefault="003359F5" w:rsidP="004E34F7">
            <w:pPr>
              <w:pStyle w:val="ListBullet1"/>
              <w:numPr>
                <w:ilvl w:val="0"/>
                <w:numId w:val="0"/>
              </w:numPr>
            </w:pPr>
            <w:r>
              <w:t>Customer payer- Orange Registered</w:t>
            </w:r>
          </w:p>
        </w:tc>
        <w:tc>
          <w:tcPr>
            <w:tcW w:w="1620" w:type="dxa"/>
            <w:shd w:val="clear" w:color="auto" w:fill="auto"/>
          </w:tcPr>
          <w:p w14:paraId="1BB26C5A" w14:textId="77777777" w:rsidR="003359F5" w:rsidRDefault="003359F5" w:rsidP="004E34F7">
            <w:pPr>
              <w:pStyle w:val="ListBullet1"/>
              <w:numPr>
                <w:ilvl w:val="0"/>
                <w:numId w:val="0"/>
              </w:numPr>
            </w:pPr>
            <w:r>
              <w:t>Customer Default Wallet-Orange</w:t>
            </w:r>
          </w:p>
        </w:tc>
        <w:tc>
          <w:tcPr>
            <w:tcW w:w="1620" w:type="dxa"/>
            <w:shd w:val="clear" w:color="auto" w:fill="auto"/>
          </w:tcPr>
          <w:p w14:paraId="26F36DF9" w14:textId="77777777" w:rsidR="003359F5" w:rsidRDefault="003359F5" w:rsidP="004E34F7">
            <w:pPr>
              <w:pStyle w:val="ListBullet1"/>
              <w:numPr>
                <w:ilvl w:val="0"/>
                <w:numId w:val="0"/>
              </w:numPr>
            </w:pPr>
            <w:r>
              <w:t>Customer Default Wallet – Other MFS</w:t>
            </w:r>
          </w:p>
        </w:tc>
        <w:tc>
          <w:tcPr>
            <w:tcW w:w="2934" w:type="dxa"/>
            <w:shd w:val="clear" w:color="auto" w:fill="auto"/>
          </w:tcPr>
          <w:p w14:paraId="63CEA28D" w14:textId="77777777" w:rsidR="003359F5" w:rsidRDefault="003359F5" w:rsidP="004E34F7">
            <w:pPr>
              <w:pStyle w:val="ListBullet1"/>
              <w:numPr>
                <w:ilvl w:val="0"/>
                <w:numId w:val="0"/>
              </w:numPr>
            </w:pPr>
            <w:r>
              <w:t>Service Applicable</w:t>
            </w:r>
          </w:p>
        </w:tc>
      </w:tr>
      <w:tr w:rsidR="003359F5" w14:paraId="2AB37192" w14:textId="77777777" w:rsidTr="00992742">
        <w:tc>
          <w:tcPr>
            <w:tcW w:w="706" w:type="dxa"/>
            <w:shd w:val="clear" w:color="auto" w:fill="auto"/>
          </w:tcPr>
          <w:p w14:paraId="4CDC3D53" w14:textId="77777777" w:rsidR="003359F5" w:rsidRDefault="003359F5" w:rsidP="004E34F7">
            <w:pPr>
              <w:pStyle w:val="ListBullet1"/>
              <w:numPr>
                <w:ilvl w:val="0"/>
                <w:numId w:val="0"/>
              </w:numPr>
            </w:pPr>
            <w:r>
              <w:t>1</w:t>
            </w:r>
          </w:p>
        </w:tc>
        <w:tc>
          <w:tcPr>
            <w:tcW w:w="1454" w:type="dxa"/>
            <w:shd w:val="clear" w:color="auto" w:fill="auto"/>
          </w:tcPr>
          <w:p w14:paraId="3829837A" w14:textId="77777777" w:rsidR="003359F5" w:rsidRDefault="003359F5" w:rsidP="004E34F7">
            <w:pPr>
              <w:pStyle w:val="ListBullet1"/>
              <w:numPr>
                <w:ilvl w:val="0"/>
                <w:numId w:val="0"/>
              </w:numPr>
            </w:pPr>
            <w:r>
              <w:t>Y</w:t>
            </w:r>
          </w:p>
        </w:tc>
        <w:tc>
          <w:tcPr>
            <w:tcW w:w="1620" w:type="dxa"/>
            <w:shd w:val="clear" w:color="auto" w:fill="auto"/>
          </w:tcPr>
          <w:p w14:paraId="2BA5AF7F" w14:textId="77777777" w:rsidR="003359F5" w:rsidRDefault="003359F5" w:rsidP="004E34F7">
            <w:pPr>
              <w:pStyle w:val="ListBullet1"/>
              <w:numPr>
                <w:ilvl w:val="0"/>
                <w:numId w:val="0"/>
              </w:numPr>
            </w:pPr>
            <w:r>
              <w:t>Y</w:t>
            </w:r>
          </w:p>
        </w:tc>
        <w:tc>
          <w:tcPr>
            <w:tcW w:w="1620" w:type="dxa"/>
            <w:shd w:val="clear" w:color="auto" w:fill="auto"/>
          </w:tcPr>
          <w:p w14:paraId="0E4A5C41" w14:textId="77777777" w:rsidR="003359F5" w:rsidRDefault="003359F5" w:rsidP="004E34F7">
            <w:pPr>
              <w:pStyle w:val="ListBullet1"/>
              <w:numPr>
                <w:ilvl w:val="0"/>
                <w:numId w:val="0"/>
              </w:numPr>
            </w:pPr>
            <w:r>
              <w:t>Y</w:t>
            </w:r>
          </w:p>
        </w:tc>
        <w:tc>
          <w:tcPr>
            <w:tcW w:w="1620" w:type="dxa"/>
            <w:shd w:val="clear" w:color="auto" w:fill="auto"/>
          </w:tcPr>
          <w:p w14:paraId="55C1D72B" w14:textId="77777777" w:rsidR="003359F5" w:rsidRDefault="003359F5" w:rsidP="004E34F7">
            <w:pPr>
              <w:pStyle w:val="ListBullet1"/>
              <w:numPr>
                <w:ilvl w:val="0"/>
                <w:numId w:val="0"/>
              </w:numPr>
            </w:pPr>
            <w:r>
              <w:t>-</w:t>
            </w:r>
          </w:p>
        </w:tc>
        <w:tc>
          <w:tcPr>
            <w:tcW w:w="2934" w:type="dxa"/>
            <w:shd w:val="clear" w:color="auto" w:fill="auto"/>
          </w:tcPr>
          <w:p w14:paraId="0868773F" w14:textId="77777777" w:rsidR="003359F5" w:rsidRDefault="003359F5" w:rsidP="004E34F7">
            <w:pPr>
              <w:pStyle w:val="ListBullet1"/>
              <w:numPr>
                <w:ilvl w:val="0"/>
                <w:numId w:val="0"/>
              </w:numPr>
            </w:pPr>
            <w:r>
              <w:t>On-Us –Merchant payment 2 step</w:t>
            </w:r>
          </w:p>
        </w:tc>
      </w:tr>
      <w:tr w:rsidR="003359F5" w14:paraId="0BC2278E" w14:textId="77777777" w:rsidTr="00992742">
        <w:tc>
          <w:tcPr>
            <w:tcW w:w="706" w:type="dxa"/>
            <w:shd w:val="clear" w:color="auto" w:fill="auto"/>
          </w:tcPr>
          <w:p w14:paraId="4118C508" w14:textId="77777777" w:rsidR="003359F5" w:rsidRDefault="003359F5" w:rsidP="004E34F7">
            <w:pPr>
              <w:pStyle w:val="ListBullet1"/>
              <w:numPr>
                <w:ilvl w:val="0"/>
                <w:numId w:val="0"/>
              </w:numPr>
            </w:pPr>
            <w:r>
              <w:t>2</w:t>
            </w:r>
          </w:p>
        </w:tc>
        <w:tc>
          <w:tcPr>
            <w:tcW w:w="1454" w:type="dxa"/>
            <w:shd w:val="clear" w:color="auto" w:fill="auto"/>
          </w:tcPr>
          <w:p w14:paraId="6E4B9952" w14:textId="77777777" w:rsidR="003359F5" w:rsidRDefault="003359F5" w:rsidP="004E34F7">
            <w:pPr>
              <w:pStyle w:val="ListBullet1"/>
              <w:numPr>
                <w:ilvl w:val="0"/>
                <w:numId w:val="0"/>
              </w:numPr>
            </w:pPr>
            <w:r>
              <w:t>Y</w:t>
            </w:r>
          </w:p>
        </w:tc>
        <w:tc>
          <w:tcPr>
            <w:tcW w:w="1620" w:type="dxa"/>
            <w:shd w:val="clear" w:color="auto" w:fill="auto"/>
          </w:tcPr>
          <w:p w14:paraId="6545E1B0" w14:textId="77777777" w:rsidR="003359F5" w:rsidRDefault="003359F5" w:rsidP="004E34F7">
            <w:pPr>
              <w:pStyle w:val="ListBullet1"/>
              <w:numPr>
                <w:ilvl w:val="0"/>
                <w:numId w:val="0"/>
              </w:numPr>
            </w:pPr>
            <w:r>
              <w:t>Y</w:t>
            </w:r>
          </w:p>
        </w:tc>
        <w:tc>
          <w:tcPr>
            <w:tcW w:w="1620" w:type="dxa"/>
            <w:shd w:val="clear" w:color="auto" w:fill="auto"/>
          </w:tcPr>
          <w:p w14:paraId="44F0035D" w14:textId="77777777" w:rsidR="003359F5" w:rsidRDefault="003359F5" w:rsidP="004E34F7">
            <w:pPr>
              <w:pStyle w:val="ListBullet1"/>
              <w:numPr>
                <w:ilvl w:val="0"/>
                <w:numId w:val="0"/>
              </w:numPr>
            </w:pPr>
            <w:r>
              <w:t>N</w:t>
            </w:r>
          </w:p>
        </w:tc>
        <w:tc>
          <w:tcPr>
            <w:tcW w:w="1620" w:type="dxa"/>
            <w:shd w:val="clear" w:color="auto" w:fill="auto"/>
          </w:tcPr>
          <w:p w14:paraId="46BDEC3D" w14:textId="77777777" w:rsidR="003359F5" w:rsidRDefault="003359F5" w:rsidP="004E34F7">
            <w:pPr>
              <w:pStyle w:val="ListBullet1"/>
              <w:numPr>
                <w:ilvl w:val="0"/>
                <w:numId w:val="0"/>
              </w:numPr>
            </w:pPr>
            <w:r>
              <w:t>N</w:t>
            </w:r>
          </w:p>
        </w:tc>
        <w:tc>
          <w:tcPr>
            <w:tcW w:w="2934" w:type="dxa"/>
            <w:shd w:val="clear" w:color="auto" w:fill="auto"/>
          </w:tcPr>
          <w:p w14:paraId="7F1CB7BF" w14:textId="77777777" w:rsidR="003359F5" w:rsidRDefault="003359F5" w:rsidP="004E34F7">
            <w:pPr>
              <w:pStyle w:val="ListBullet1"/>
              <w:numPr>
                <w:ilvl w:val="0"/>
                <w:numId w:val="0"/>
              </w:numPr>
            </w:pPr>
            <w:r>
              <w:t>On-Us – Merchant payment 2 step</w:t>
            </w:r>
          </w:p>
        </w:tc>
      </w:tr>
      <w:tr w:rsidR="003359F5" w14:paraId="6B28D07D" w14:textId="77777777" w:rsidTr="00992742">
        <w:tc>
          <w:tcPr>
            <w:tcW w:w="706" w:type="dxa"/>
            <w:shd w:val="clear" w:color="auto" w:fill="auto"/>
          </w:tcPr>
          <w:p w14:paraId="32742E28" w14:textId="77777777" w:rsidR="003359F5" w:rsidRDefault="003359F5" w:rsidP="004E34F7">
            <w:pPr>
              <w:pStyle w:val="ListBullet1"/>
              <w:numPr>
                <w:ilvl w:val="0"/>
                <w:numId w:val="0"/>
              </w:numPr>
            </w:pPr>
            <w:r>
              <w:t>3</w:t>
            </w:r>
          </w:p>
        </w:tc>
        <w:tc>
          <w:tcPr>
            <w:tcW w:w="1454" w:type="dxa"/>
            <w:shd w:val="clear" w:color="auto" w:fill="auto"/>
          </w:tcPr>
          <w:p w14:paraId="2E1B7785" w14:textId="77777777" w:rsidR="003359F5" w:rsidRDefault="003359F5" w:rsidP="004E34F7">
            <w:pPr>
              <w:pStyle w:val="ListBullet1"/>
              <w:numPr>
                <w:ilvl w:val="0"/>
                <w:numId w:val="0"/>
              </w:numPr>
            </w:pPr>
            <w:r>
              <w:t>Y</w:t>
            </w:r>
          </w:p>
        </w:tc>
        <w:tc>
          <w:tcPr>
            <w:tcW w:w="1620" w:type="dxa"/>
            <w:shd w:val="clear" w:color="auto" w:fill="auto"/>
          </w:tcPr>
          <w:p w14:paraId="6EC4EBA0" w14:textId="77777777" w:rsidR="003359F5" w:rsidRDefault="003359F5" w:rsidP="004E34F7">
            <w:pPr>
              <w:pStyle w:val="ListBullet1"/>
              <w:numPr>
                <w:ilvl w:val="0"/>
                <w:numId w:val="0"/>
              </w:numPr>
            </w:pPr>
            <w:r>
              <w:t>Y</w:t>
            </w:r>
          </w:p>
        </w:tc>
        <w:tc>
          <w:tcPr>
            <w:tcW w:w="1620" w:type="dxa"/>
            <w:shd w:val="clear" w:color="auto" w:fill="auto"/>
          </w:tcPr>
          <w:p w14:paraId="13904FD0" w14:textId="77777777" w:rsidR="003359F5" w:rsidRDefault="003359F5" w:rsidP="004E34F7">
            <w:pPr>
              <w:pStyle w:val="ListBullet1"/>
              <w:numPr>
                <w:ilvl w:val="0"/>
                <w:numId w:val="0"/>
              </w:numPr>
            </w:pPr>
            <w:r>
              <w:t>N</w:t>
            </w:r>
          </w:p>
        </w:tc>
        <w:tc>
          <w:tcPr>
            <w:tcW w:w="1620" w:type="dxa"/>
            <w:shd w:val="clear" w:color="auto" w:fill="auto"/>
          </w:tcPr>
          <w:p w14:paraId="2252AD9D" w14:textId="77777777" w:rsidR="003359F5" w:rsidRDefault="003359F5" w:rsidP="004E34F7">
            <w:pPr>
              <w:pStyle w:val="ListBullet1"/>
              <w:numPr>
                <w:ilvl w:val="0"/>
                <w:numId w:val="0"/>
              </w:numPr>
            </w:pPr>
            <w:r>
              <w:t>Y</w:t>
            </w:r>
          </w:p>
        </w:tc>
        <w:tc>
          <w:tcPr>
            <w:tcW w:w="2934" w:type="dxa"/>
            <w:shd w:val="clear" w:color="auto" w:fill="auto"/>
          </w:tcPr>
          <w:p w14:paraId="58DB2BB6" w14:textId="77777777" w:rsidR="003359F5" w:rsidRDefault="003359F5" w:rsidP="004E34F7">
            <w:pPr>
              <w:pStyle w:val="ListBullet1"/>
              <w:numPr>
                <w:ilvl w:val="0"/>
                <w:numId w:val="0"/>
              </w:numPr>
            </w:pPr>
            <w:r>
              <w:t>Off us – Merchant payment  2 step via HPS</w:t>
            </w:r>
          </w:p>
        </w:tc>
      </w:tr>
      <w:tr w:rsidR="003359F5" w14:paraId="0B098283" w14:textId="77777777" w:rsidTr="00992742">
        <w:tc>
          <w:tcPr>
            <w:tcW w:w="706" w:type="dxa"/>
            <w:shd w:val="clear" w:color="auto" w:fill="auto"/>
          </w:tcPr>
          <w:p w14:paraId="17D3306B" w14:textId="77777777" w:rsidR="003359F5" w:rsidRDefault="003359F5" w:rsidP="004E34F7">
            <w:pPr>
              <w:pStyle w:val="ListBullet1"/>
              <w:numPr>
                <w:ilvl w:val="0"/>
                <w:numId w:val="0"/>
              </w:numPr>
            </w:pPr>
            <w:r>
              <w:t>4</w:t>
            </w:r>
          </w:p>
        </w:tc>
        <w:tc>
          <w:tcPr>
            <w:tcW w:w="1454" w:type="dxa"/>
            <w:shd w:val="clear" w:color="auto" w:fill="auto"/>
          </w:tcPr>
          <w:p w14:paraId="1BF526A8" w14:textId="77777777" w:rsidR="003359F5" w:rsidRDefault="003359F5" w:rsidP="004E34F7">
            <w:pPr>
              <w:pStyle w:val="ListBullet1"/>
              <w:numPr>
                <w:ilvl w:val="0"/>
                <w:numId w:val="0"/>
              </w:numPr>
            </w:pPr>
            <w:r>
              <w:t>Y</w:t>
            </w:r>
          </w:p>
        </w:tc>
        <w:tc>
          <w:tcPr>
            <w:tcW w:w="1620" w:type="dxa"/>
            <w:shd w:val="clear" w:color="auto" w:fill="auto"/>
          </w:tcPr>
          <w:p w14:paraId="26D8ADD6" w14:textId="77777777" w:rsidR="003359F5" w:rsidRDefault="003359F5" w:rsidP="004E34F7">
            <w:pPr>
              <w:pStyle w:val="ListBullet1"/>
              <w:numPr>
                <w:ilvl w:val="0"/>
                <w:numId w:val="0"/>
              </w:numPr>
            </w:pPr>
            <w:r>
              <w:t>N</w:t>
            </w:r>
          </w:p>
        </w:tc>
        <w:tc>
          <w:tcPr>
            <w:tcW w:w="1620" w:type="dxa"/>
            <w:shd w:val="clear" w:color="auto" w:fill="auto"/>
          </w:tcPr>
          <w:p w14:paraId="6191A410" w14:textId="77777777" w:rsidR="003359F5" w:rsidRDefault="003359F5" w:rsidP="004E34F7">
            <w:pPr>
              <w:pStyle w:val="ListBullet1"/>
              <w:numPr>
                <w:ilvl w:val="0"/>
                <w:numId w:val="0"/>
              </w:numPr>
            </w:pPr>
            <w:r>
              <w:t>-</w:t>
            </w:r>
          </w:p>
        </w:tc>
        <w:tc>
          <w:tcPr>
            <w:tcW w:w="1620" w:type="dxa"/>
            <w:shd w:val="clear" w:color="auto" w:fill="auto"/>
          </w:tcPr>
          <w:p w14:paraId="2B4FD1EE" w14:textId="77777777" w:rsidR="003359F5" w:rsidRDefault="003359F5" w:rsidP="004E34F7">
            <w:pPr>
              <w:pStyle w:val="ListBullet1"/>
              <w:numPr>
                <w:ilvl w:val="0"/>
                <w:numId w:val="0"/>
              </w:numPr>
            </w:pPr>
            <w:r>
              <w:t>Y</w:t>
            </w:r>
          </w:p>
        </w:tc>
        <w:tc>
          <w:tcPr>
            <w:tcW w:w="2934" w:type="dxa"/>
            <w:shd w:val="clear" w:color="auto" w:fill="auto"/>
          </w:tcPr>
          <w:p w14:paraId="30356251" w14:textId="77777777" w:rsidR="003359F5" w:rsidRDefault="003359F5" w:rsidP="004E34F7">
            <w:pPr>
              <w:pStyle w:val="ListBullet1"/>
              <w:numPr>
                <w:ilvl w:val="0"/>
                <w:numId w:val="0"/>
              </w:numPr>
            </w:pPr>
            <w:r>
              <w:t>Off us – Merchant payment  2step via HPS</w:t>
            </w:r>
          </w:p>
        </w:tc>
      </w:tr>
      <w:tr w:rsidR="003359F5" w14:paraId="08BDC67E" w14:textId="77777777" w:rsidTr="00992742">
        <w:tc>
          <w:tcPr>
            <w:tcW w:w="706" w:type="dxa"/>
            <w:shd w:val="clear" w:color="auto" w:fill="auto"/>
          </w:tcPr>
          <w:p w14:paraId="06E0A134" w14:textId="77777777" w:rsidR="003359F5" w:rsidRDefault="003359F5" w:rsidP="004E34F7">
            <w:pPr>
              <w:pStyle w:val="ListBullet1"/>
              <w:numPr>
                <w:ilvl w:val="0"/>
                <w:numId w:val="0"/>
              </w:numPr>
            </w:pPr>
            <w:r>
              <w:t>5</w:t>
            </w:r>
          </w:p>
        </w:tc>
        <w:tc>
          <w:tcPr>
            <w:tcW w:w="1454" w:type="dxa"/>
            <w:shd w:val="clear" w:color="auto" w:fill="auto"/>
          </w:tcPr>
          <w:p w14:paraId="7294F18C" w14:textId="77777777" w:rsidR="003359F5" w:rsidRDefault="003359F5" w:rsidP="004E34F7">
            <w:pPr>
              <w:pStyle w:val="ListBullet1"/>
              <w:numPr>
                <w:ilvl w:val="0"/>
                <w:numId w:val="0"/>
              </w:numPr>
            </w:pPr>
            <w:r>
              <w:t>Y</w:t>
            </w:r>
          </w:p>
        </w:tc>
        <w:tc>
          <w:tcPr>
            <w:tcW w:w="1620" w:type="dxa"/>
            <w:shd w:val="clear" w:color="auto" w:fill="auto"/>
          </w:tcPr>
          <w:p w14:paraId="570387C3" w14:textId="77777777" w:rsidR="003359F5" w:rsidRDefault="003359F5" w:rsidP="004E34F7">
            <w:pPr>
              <w:pStyle w:val="ListBullet1"/>
              <w:numPr>
                <w:ilvl w:val="0"/>
                <w:numId w:val="0"/>
              </w:numPr>
            </w:pPr>
            <w:r>
              <w:t>N</w:t>
            </w:r>
          </w:p>
        </w:tc>
        <w:tc>
          <w:tcPr>
            <w:tcW w:w="1620" w:type="dxa"/>
            <w:shd w:val="clear" w:color="auto" w:fill="auto"/>
          </w:tcPr>
          <w:p w14:paraId="3D7C2014" w14:textId="77777777" w:rsidR="003359F5" w:rsidRDefault="003359F5" w:rsidP="004E34F7">
            <w:pPr>
              <w:pStyle w:val="ListBullet1"/>
              <w:numPr>
                <w:ilvl w:val="0"/>
                <w:numId w:val="0"/>
              </w:numPr>
            </w:pPr>
            <w:r>
              <w:t>-</w:t>
            </w:r>
          </w:p>
        </w:tc>
        <w:tc>
          <w:tcPr>
            <w:tcW w:w="1620" w:type="dxa"/>
            <w:shd w:val="clear" w:color="auto" w:fill="auto"/>
          </w:tcPr>
          <w:p w14:paraId="5DE769BE" w14:textId="77777777" w:rsidR="003359F5" w:rsidRDefault="003359F5" w:rsidP="004E34F7">
            <w:pPr>
              <w:pStyle w:val="ListBullet1"/>
              <w:numPr>
                <w:ilvl w:val="0"/>
                <w:numId w:val="0"/>
              </w:numPr>
            </w:pPr>
            <w:r>
              <w:t>N</w:t>
            </w:r>
          </w:p>
        </w:tc>
        <w:tc>
          <w:tcPr>
            <w:tcW w:w="2934" w:type="dxa"/>
            <w:shd w:val="clear" w:color="auto" w:fill="auto"/>
          </w:tcPr>
          <w:p w14:paraId="11D08CFF" w14:textId="77777777" w:rsidR="003359F5" w:rsidRDefault="003359F5" w:rsidP="004E34F7">
            <w:pPr>
              <w:pStyle w:val="ListBullet1"/>
              <w:numPr>
                <w:ilvl w:val="0"/>
                <w:numId w:val="0"/>
              </w:numPr>
            </w:pPr>
            <w:r>
              <w:t>Transaction Fail</w:t>
            </w:r>
          </w:p>
        </w:tc>
      </w:tr>
      <w:tr w:rsidR="003359F5" w14:paraId="364143EC" w14:textId="77777777" w:rsidTr="00992742">
        <w:tc>
          <w:tcPr>
            <w:tcW w:w="706" w:type="dxa"/>
            <w:shd w:val="clear" w:color="auto" w:fill="auto"/>
          </w:tcPr>
          <w:p w14:paraId="7374778F" w14:textId="77777777" w:rsidR="003359F5" w:rsidRDefault="003359F5" w:rsidP="004E34F7">
            <w:pPr>
              <w:pStyle w:val="ListBullet1"/>
              <w:numPr>
                <w:ilvl w:val="0"/>
                <w:numId w:val="0"/>
              </w:numPr>
            </w:pPr>
            <w:r>
              <w:t>6</w:t>
            </w:r>
          </w:p>
        </w:tc>
        <w:tc>
          <w:tcPr>
            <w:tcW w:w="1454" w:type="dxa"/>
            <w:shd w:val="clear" w:color="auto" w:fill="auto"/>
          </w:tcPr>
          <w:p w14:paraId="561B9418" w14:textId="77777777" w:rsidR="003359F5" w:rsidRDefault="003359F5" w:rsidP="004E34F7">
            <w:pPr>
              <w:pStyle w:val="ListBullet1"/>
              <w:numPr>
                <w:ilvl w:val="0"/>
                <w:numId w:val="0"/>
              </w:numPr>
            </w:pPr>
            <w:r>
              <w:t>N</w:t>
            </w:r>
          </w:p>
        </w:tc>
        <w:tc>
          <w:tcPr>
            <w:tcW w:w="1620" w:type="dxa"/>
            <w:shd w:val="clear" w:color="auto" w:fill="auto"/>
          </w:tcPr>
          <w:p w14:paraId="7B0D5354" w14:textId="77777777" w:rsidR="003359F5" w:rsidRDefault="003359F5" w:rsidP="004E34F7">
            <w:pPr>
              <w:pStyle w:val="ListBullet1"/>
              <w:numPr>
                <w:ilvl w:val="0"/>
                <w:numId w:val="0"/>
              </w:numPr>
            </w:pPr>
            <w:r>
              <w:t>Y ( also registered in other MFS)</w:t>
            </w:r>
          </w:p>
        </w:tc>
        <w:tc>
          <w:tcPr>
            <w:tcW w:w="1620" w:type="dxa"/>
            <w:shd w:val="clear" w:color="auto" w:fill="auto"/>
          </w:tcPr>
          <w:p w14:paraId="4942ABF6" w14:textId="77777777" w:rsidR="003359F5" w:rsidRDefault="003359F5" w:rsidP="004E34F7">
            <w:pPr>
              <w:pStyle w:val="ListBullet1"/>
              <w:numPr>
                <w:ilvl w:val="0"/>
                <w:numId w:val="0"/>
              </w:numPr>
            </w:pPr>
            <w:r>
              <w:t>Y</w:t>
            </w:r>
          </w:p>
        </w:tc>
        <w:tc>
          <w:tcPr>
            <w:tcW w:w="1620" w:type="dxa"/>
            <w:shd w:val="clear" w:color="auto" w:fill="auto"/>
          </w:tcPr>
          <w:p w14:paraId="1DCBCC51" w14:textId="77777777" w:rsidR="003359F5" w:rsidRDefault="003359F5" w:rsidP="004E34F7">
            <w:pPr>
              <w:pStyle w:val="ListBullet1"/>
              <w:numPr>
                <w:ilvl w:val="0"/>
                <w:numId w:val="0"/>
              </w:numPr>
            </w:pPr>
          </w:p>
        </w:tc>
        <w:tc>
          <w:tcPr>
            <w:tcW w:w="2934" w:type="dxa"/>
            <w:shd w:val="clear" w:color="auto" w:fill="auto"/>
          </w:tcPr>
          <w:p w14:paraId="2E6A1200" w14:textId="77777777" w:rsidR="003359F5" w:rsidRDefault="003359F5" w:rsidP="004E34F7">
            <w:pPr>
              <w:pStyle w:val="ListBullet1"/>
              <w:numPr>
                <w:ilvl w:val="0"/>
                <w:numId w:val="0"/>
              </w:numPr>
            </w:pPr>
            <w:r>
              <w:t>Other MFS system send merchant payment request to HPS &amp; HPS forward the request to InterOp Add-On Orange system</w:t>
            </w:r>
          </w:p>
        </w:tc>
      </w:tr>
    </w:tbl>
    <w:p w14:paraId="44E00E79" w14:textId="15EC78FB" w:rsidR="004430C8" w:rsidRDefault="004430C8" w:rsidP="004E34F7">
      <w:pPr>
        <w:pStyle w:val="ListBullet1"/>
        <w:numPr>
          <w:ilvl w:val="0"/>
          <w:numId w:val="0"/>
        </w:numPr>
      </w:pPr>
    </w:p>
    <w:p w14:paraId="1D0A92C7" w14:textId="77777777" w:rsidR="005876AE" w:rsidRPr="001D2794" w:rsidRDefault="005876AE" w:rsidP="00970D49">
      <w:pPr>
        <w:pStyle w:val="ListBullet1"/>
        <w:numPr>
          <w:ilvl w:val="0"/>
          <w:numId w:val="4"/>
        </w:numPr>
      </w:pPr>
      <w:r>
        <w:rPr>
          <w:b/>
        </w:rPr>
        <w:t xml:space="preserve">(Scenerio-1) </w:t>
      </w:r>
      <w:r>
        <w:t>If customer is registered on Orange and set their Orange wallet as Default on HPS, mobiquity will treat this transaction as on us</w:t>
      </w:r>
      <w:r>
        <w:rPr>
          <w:b/>
        </w:rPr>
        <w:t>.</w:t>
      </w:r>
    </w:p>
    <w:p w14:paraId="39ADAC04" w14:textId="77777777" w:rsidR="005876AE" w:rsidRDefault="005876AE" w:rsidP="00970D49">
      <w:pPr>
        <w:pStyle w:val="ListBullet1"/>
      </w:pPr>
      <w:r>
        <w:t>InterOp sends the request to the mobiquity platform.</w:t>
      </w:r>
    </w:p>
    <w:p w14:paraId="56ACF97B" w14:textId="77777777" w:rsidR="005876AE" w:rsidRDefault="005876AE" w:rsidP="00970D49">
      <w:pPr>
        <w:pStyle w:val="ListBullet1"/>
      </w:pPr>
      <w:proofErr w:type="gramStart"/>
      <w:r>
        <w:t>mobiquity</w:t>
      </w:r>
      <w:proofErr w:type="gramEnd"/>
      <w:r>
        <w:t xml:space="preserve"> validates merchant payment transaction business rules.</w:t>
      </w:r>
    </w:p>
    <w:p w14:paraId="44EBD054" w14:textId="77777777" w:rsidR="005876AE" w:rsidRDefault="005876AE" w:rsidP="00970D49">
      <w:pPr>
        <w:pStyle w:val="ListBullet1"/>
        <w:numPr>
          <w:ilvl w:val="2"/>
          <w:numId w:val="4"/>
        </w:numPr>
      </w:pPr>
      <w:r>
        <w:t>If all rules are validates successfully, mobiquity will send the confirmation request to customer</w:t>
      </w:r>
    </w:p>
    <w:p w14:paraId="25A40EE5" w14:textId="77777777" w:rsidR="005876AE" w:rsidRDefault="005876AE" w:rsidP="00970D49">
      <w:pPr>
        <w:pStyle w:val="ListBullet1"/>
        <w:numPr>
          <w:ilvl w:val="2"/>
          <w:numId w:val="4"/>
        </w:numPr>
      </w:pPr>
      <w:r>
        <w:t>Customer will receive USSD push where he/she can confirm/reject the request</w:t>
      </w:r>
    </w:p>
    <w:p w14:paraId="21DC1BA5" w14:textId="77777777" w:rsidR="005876AE" w:rsidRDefault="005876AE" w:rsidP="00970D49">
      <w:pPr>
        <w:pStyle w:val="ListBullet1"/>
      </w:pPr>
      <w:r>
        <w:t xml:space="preserve">If customer confirms the transaction, mobiquity debits the customer wallet and credited into merchant’s Orange wallet. </w:t>
      </w:r>
    </w:p>
    <w:p w14:paraId="141D421D" w14:textId="77777777" w:rsidR="005876AE" w:rsidRDefault="005876AE" w:rsidP="00970D49">
      <w:pPr>
        <w:pStyle w:val="ListBullet1"/>
      </w:pPr>
      <w:r>
        <w:t>Request will not be sent to HPS switch.</w:t>
      </w:r>
    </w:p>
    <w:p w14:paraId="417E1CB7" w14:textId="77777777" w:rsidR="005876AE" w:rsidRDefault="005876AE" w:rsidP="00970D49">
      <w:pPr>
        <w:pStyle w:val="ListBullet1"/>
      </w:pPr>
      <w:proofErr w:type="gramStart"/>
      <w:r>
        <w:t>mobiquity</w:t>
      </w:r>
      <w:proofErr w:type="gramEnd"/>
      <w:r>
        <w:t xml:space="preserve"> will notify the sender and receiver mobile number.</w:t>
      </w:r>
    </w:p>
    <w:tbl>
      <w:tblPr>
        <w:tblStyle w:val="TableGrid"/>
        <w:tblW w:w="0" w:type="auto"/>
        <w:tblInd w:w="-705" w:type="dxa"/>
        <w:tblLook w:val="04A0" w:firstRow="1" w:lastRow="0" w:firstColumn="1" w:lastColumn="0" w:noHBand="0" w:noVBand="1"/>
      </w:tblPr>
      <w:tblGrid>
        <w:gridCol w:w="9947"/>
      </w:tblGrid>
      <w:tr w:rsidR="003359F5" w14:paraId="6622E4D2" w14:textId="77777777" w:rsidTr="003359F5">
        <w:tc>
          <w:tcPr>
            <w:tcW w:w="8522" w:type="dxa"/>
          </w:tcPr>
          <w:p w14:paraId="6394FFB6" w14:textId="5E4FAC67" w:rsidR="003359F5" w:rsidRDefault="00575274" w:rsidP="004E34F7">
            <w:pPr>
              <w:pStyle w:val="ListBullet1"/>
              <w:numPr>
                <w:ilvl w:val="0"/>
                <w:numId w:val="0"/>
              </w:numPr>
              <w:ind w:left="1440" w:hanging="360"/>
            </w:pPr>
            <w:r>
              <w:object w:dxaOrig="14758" w:dyaOrig="13978" w14:anchorId="01DA779F">
                <v:shape id="_x0000_i1031" type="#_x0000_t75" style="width:451.25pt;height:427pt" o:ole="">
                  <v:imagedata r:id="rId29" o:title=""/>
                </v:shape>
                <o:OLEObject Type="Embed" ProgID="PBrush" ShapeID="_x0000_i1031" DrawAspect="Content" ObjectID="_1619507412" r:id="rId30"/>
              </w:object>
            </w:r>
          </w:p>
        </w:tc>
      </w:tr>
    </w:tbl>
    <w:p w14:paraId="59CC7006" w14:textId="5242EA1D" w:rsidR="00B227B7" w:rsidRDefault="00B227B7" w:rsidP="004E34F7">
      <w:pPr>
        <w:pStyle w:val="ListBullet1"/>
        <w:numPr>
          <w:ilvl w:val="0"/>
          <w:numId w:val="0"/>
        </w:numPr>
      </w:pPr>
    </w:p>
    <w:p w14:paraId="17A58DB3" w14:textId="77777777" w:rsidR="005876AE" w:rsidRDefault="005876AE" w:rsidP="00970D49">
      <w:pPr>
        <w:pStyle w:val="ListBullet1"/>
        <w:numPr>
          <w:ilvl w:val="0"/>
          <w:numId w:val="4"/>
        </w:numPr>
      </w:pPr>
      <w:r>
        <w:rPr>
          <w:b/>
        </w:rPr>
        <w:t xml:space="preserve">(Scenerio-2) </w:t>
      </w:r>
      <w:r>
        <w:t>If customer is registered on Orange platform but is not registered on HPS</w:t>
      </w:r>
    </w:p>
    <w:p w14:paraId="4539D921" w14:textId="77777777" w:rsidR="005876AE" w:rsidRDefault="005876AE" w:rsidP="00970D49">
      <w:pPr>
        <w:pStyle w:val="ListBullet1"/>
      </w:pPr>
      <w:r>
        <w:t>The InterOp Add-On will send a request to the HPS system to provide the status of the default wallet of the customer.</w:t>
      </w:r>
    </w:p>
    <w:p w14:paraId="574B9D4E" w14:textId="5A69E60F" w:rsidR="005876AE" w:rsidRPr="00C01ECC" w:rsidRDefault="005876AE" w:rsidP="00970D49">
      <w:pPr>
        <w:pStyle w:val="ListBullet1"/>
        <w:numPr>
          <w:ilvl w:val="2"/>
          <w:numId w:val="4"/>
        </w:numPr>
      </w:pPr>
      <w:r w:rsidRPr="00C01ECC">
        <w:t xml:space="preserve">HPS validates the status of received </w:t>
      </w:r>
      <w:r w:rsidR="00440892">
        <w:t xml:space="preserve">customer </w:t>
      </w:r>
      <w:r w:rsidRPr="00C01ECC">
        <w:t xml:space="preserve">mobile number and send back response to </w:t>
      </w:r>
      <w:r>
        <w:t>InterOp Add-On</w:t>
      </w:r>
      <w:r w:rsidRPr="00C01ECC">
        <w:t xml:space="preserve"> system</w:t>
      </w:r>
    </w:p>
    <w:p w14:paraId="0ADE9CC5" w14:textId="77777777" w:rsidR="005876AE" w:rsidRDefault="005876AE" w:rsidP="00970D49">
      <w:pPr>
        <w:pStyle w:val="ListBullet1"/>
        <w:numPr>
          <w:ilvl w:val="2"/>
          <w:numId w:val="4"/>
        </w:numPr>
      </w:pPr>
      <w:r>
        <w:t>HPS responds that the customer is not registered with HPS</w:t>
      </w:r>
    </w:p>
    <w:p w14:paraId="2BABC45D" w14:textId="01AFFE1B" w:rsidR="00440892" w:rsidRDefault="00440892" w:rsidP="00970D49">
      <w:pPr>
        <w:pStyle w:val="ListBullet1"/>
        <w:numPr>
          <w:ilvl w:val="2"/>
          <w:numId w:val="4"/>
        </w:numPr>
      </w:pPr>
      <w:r>
        <w:t>In case of response time out, InterOp should send error message to merchant</w:t>
      </w:r>
    </w:p>
    <w:p w14:paraId="1930E678" w14:textId="77777777" w:rsidR="005876AE" w:rsidRDefault="005876AE" w:rsidP="00970D49">
      <w:pPr>
        <w:pStyle w:val="ListBullet1"/>
      </w:pPr>
      <w:r>
        <w:t>Basis response, the InterOp Add-On sends a request to the mobiquity platform.</w:t>
      </w:r>
    </w:p>
    <w:p w14:paraId="04064637" w14:textId="77777777" w:rsidR="005876AE" w:rsidRDefault="005876AE" w:rsidP="00970D49">
      <w:pPr>
        <w:pStyle w:val="ListBullet1"/>
      </w:pPr>
      <w:proofErr w:type="gramStart"/>
      <w:r>
        <w:t>mobiquity</w:t>
      </w:r>
      <w:proofErr w:type="gramEnd"/>
      <w:r>
        <w:t xml:space="preserve"> will process the on-us merchant payment transaction.</w:t>
      </w:r>
    </w:p>
    <w:p w14:paraId="7FC05D6E" w14:textId="77777777" w:rsidR="005876AE" w:rsidRDefault="005876AE" w:rsidP="00970D49">
      <w:pPr>
        <w:pStyle w:val="ListBullet1"/>
      </w:pPr>
      <w:r>
        <w:t xml:space="preserve"> Refer steps for scenario -1.</w:t>
      </w:r>
    </w:p>
    <w:p w14:paraId="11CD40AC" w14:textId="77777777" w:rsidR="005876AE" w:rsidRDefault="005876AE" w:rsidP="00970D49">
      <w:pPr>
        <w:pStyle w:val="ListBullet1"/>
        <w:numPr>
          <w:ilvl w:val="2"/>
          <w:numId w:val="4"/>
        </w:numPr>
      </w:pPr>
      <w:r>
        <w:t>mobiquity will send the notification on sender and receiver mobile number</w:t>
      </w:r>
    </w:p>
    <w:tbl>
      <w:tblPr>
        <w:tblStyle w:val="TableGrid"/>
        <w:tblW w:w="0" w:type="auto"/>
        <w:tblLook w:val="04A0" w:firstRow="1" w:lastRow="0" w:firstColumn="1" w:lastColumn="0" w:noHBand="0" w:noVBand="1"/>
      </w:tblPr>
      <w:tblGrid>
        <w:gridCol w:w="9242"/>
      </w:tblGrid>
      <w:tr w:rsidR="003359F5" w14:paraId="47816842" w14:textId="77777777" w:rsidTr="003359F5">
        <w:tc>
          <w:tcPr>
            <w:tcW w:w="9242" w:type="dxa"/>
          </w:tcPr>
          <w:p w14:paraId="3FDAC9ED" w14:textId="3C55ABDA" w:rsidR="003359F5" w:rsidRDefault="00575274" w:rsidP="004E34F7">
            <w:pPr>
              <w:pStyle w:val="ListBullet1"/>
              <w:numPr>
                <w:ilvl w:val="0"/>
                <w:numId w:val="0"/>
              </w:numPr>
              <w:ind w:left="1080"/>
            </w:pPr>
            <w:r>
              <w:object w:dxaOrig="17803" w:dyaOrig="16393" w14:anchorId="007C306C">
                <v:shape id="_x0000_i1032" type="#_x0000_t75" style="width:450.4pt;height:414.4pt" o:ole="">
                  <v:imagedata r:id="rId31" o:title=""/>
                </v:shape>
                <o:OLEObject Type="Embed" ProgID="PBrush" ShapeID="_x0000_i1032" DrawAspect="Content" ObjectID="_1619507413" r:id="rId32"/>
              </w:object>
            </w:r>
          </w:p>
        </w:tc>
      </w:tr>
    </w:tbl>
    <w:p w14:paraId="27CC02FD" w14:textId="77777777" w:rsidR="001D2794" w:rsidRDefault="001D2794" w:rsidP="004E34F7">
      <w:pPr>
        <w:pStyle w:val="ListBullet1"/>
        <w:numPr>
          <w:ilvl w:val="0"/>
          <w:numId w:val="0"/>
        </w:numPr>
        <w:ind w:left="1440"/>
      </w:pPr>
    </w:p>
    <w:p w14:paraId="589B6612" w14:textId="77777777" w:rsidR="001D2794" w:rsidRDefault="001D2794" w:rsidP="004E34F7">
      <w:pPr>
        <w:pStyle w:val="ListBullet1"/>
        <w:numPr>
          <w:ilvl w:val="0"/>
          <w:numId w:val="0"/>
        </w:numPr>
        <w:ind w:left="1440"/>
      </w:pPr>
    </w:p>
    <w:p w14:paraId="78F2909B" w14:textId="77777777" w:rsidR="005876AE" w:rsidRDefault="005876AE" w:rsidP="00970D49">
      <w:pPr>
        <w:pStyle w:val="ListBullet1"/>
        <w:numPr>
          <w:ilvl w:val="0"/>
          <w:numId w:val="4"/>
        </w:numPr>
      </w:pPr>
      <w:r>
        <w:rPr>
          <w:b/>
        </w:rPr>
        <w:t xml:space="preserve">(Scenerio-3) </w:t>
      </w:r>
      <w:r>
        <w:t>If customer is registered on HPS with another MFS system</w:t>
      </w:r>
    </w:p>
    <w:p w14:paraId="0CA2851F" w14:textId="77777777" w:rsidR="005876AE" w:rsidRDefault="005876AE" w:rsidP="00970D49">
      <w:pPr>
        <w:pStyle w:val="ListBullet1"/>
      </w:pPr>
      <w:r>
        <w:t>In this case mobiquity will process the transaction as off us merchant payment.</w:t>
      </w:r>
    </w:p>
    <w:p w14:paraId="51D99EA6" w14:textId="77777777" w:rsidR="005876AE" w:rsidRDefault="005876AE" w:rsidP="00970D49">
      <w:pPr>
        <w:pStyle w:val="ListBullet1"/>
      </w:pPr>
      <w:r>
        <w:t>The InterOp Add-On will send a request to the HPS system to provide the status of the default wallet of the customer.</w:t>
      </w:r>
    </w:p>
    <w:p w14:paraId="24A81C79" w14:textId="77777777" w:rsidR="005876AE" w:rsidRDefault="005876AE"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60592373" w14:textId="77777777" w:rsidR="005876AE" w:rsidRPr="00C01ECC" w:rsidRDefault="005876AE" w:rsidP="00970D49">
      <w:pPr>
        <w:pStyle w:val="ListBullet1"/>
        <w:numPr>
          <w:ilvl w:val="2"/>
          <w:numId w:val="4"/>
        </w:numPr>
      </w:pPr>
      <w:r>
        <w:t>Basis response, the InterOp Add-On sends a request to the mobiquity platform</w:t>
      </w:r>
    </w:p>
    <w:p w14:paraId="56B1D648" w14:textId="77777777" w:rsidR="005876AE" w:rsidRDefault="005876AE" w:rsidP="00970D49">
      <w:pPr>
        <w:pStyle w:val="ListBullet1"/>
      </w:pPr>
      <w:r>
        <w:t>mobiquity process the request as per received response</w:t>
      </w:r>
    </w:p>
    <w:p w14:paraId="7F766A62" w14:textId="77777777" w:rsidR="005876AE" w:rsidRDefault="005876AE" w:rsidP="00970D49">
      <w:pPr>
        <w:pStyle w:val="ListBullet1"/>
      </w:pPr>
      <w:proofErr w:type="gramStart"/>
      <w:r>
        <w:t>mobiquity</w:t>
      </w:r>
      <w:proofErr w:type="gramEnd"/>
      <w:r>
        <w:t xml:space="preserve"> validates applicable business rules.</w:t>
      </w:r>
    </w:p>
    <w:p w14:paraId="7CDC36D2" w14:textId="77777777" w:rsidR="005876AE" w:rsidRDefault="005876AE" w:rsidP="00970D49">
      <w:pPr>
        <w:pStyle w:val="ListBullet1"/>
        <w:numPr>
          <w:ilvl w:val="2"/>
          <w:numId w:val="4"/>
        </w:numPr>
      </w:pPr>
      <w:r>
        <w:t>On successful validation of business rules mobiquity sends a merchant payment request to InterOp Add-On system.</w:t>
      </w:r>
    </w:p>
    <w:p w14:paraId="273014FF" w14:textId="77777777" w:rsidR="005876AE" w:rsidRDefault="005876AE" w:rsidP="00970D49">
      <w:pPr>
        <w:pStyle w:val="ListBullet1"/>
        <w:numPr>
          <w:ilvl w:val="2"/>
          <w:numId w:val="4"/>
        </w:numPr>
      </w:pPr>
      <w:r>
        <w:t>The InterOp Add-On system sends the request to the HPS.</w:t>
      </w:r>
    </w:p>
    <w:p w14:paraId="7AA2341A" w14:textId="77777777" w:rsidR="005876AE" w:rsidRDefault="005876AE" w:rsidP="00970D49">
      <w:pPr>
        <w:pStyle w:val="ListBullet1"/>
        <w:numPr>
          <w:ilvl w:val="2"/>
          <w:numId w:val="4"/>
        </w:numPr>
      </w:pPr>
      <w:r>
        <w:t>HPS sends the transfer request to other MFS system where customer has registered wallet.</w:t>
      </w:r>
    </w:p>
    <w:p w14:paraId="3BB5D5DD" w14:textId="77777777" w:rsidR="005876AE" w:rsidRDefault="005876AE" w:rsidP="00970D49">
      <w:pPr>
        <w:pStyle w:val="ListBullet1"/>
      </w:pPr>
      <w:r>
        <w:lastRenderedPageBreak/>
        <w:t>Other MFS system should process the merchant payment request and send the transaction confirmation request on customer mobile number.</w:t>
      </w:r>
    </w:p>
    <w:p w14:paraId="49DA420C" w14:textId="77777777" w:rsidR="005876AE" w:rsidRDefault="005876AE" w:rsidP="00970D49">
      <w:pPr>
        <w:pStyle w:val="ListBullet1"/>
        <w:numPr>
          <w:ilvl w:val="2"/>
          <w:numId w:val="4"/>
        </w:numPr>
      </w:pPr>
      <w:r>
        <w:t>If customer confirms the transaction, Other MFS system should debit the customer wallet and send back response to HPS.</w:t>
      </w:r>
    </w:p>
    <w:p w14:paraId="55249A21" w14:textId="77777777" w:rsidR="005876AE" w:rsidRDefault="005876AE" w:rsidP="00970D49">
      <w:pPr>
        <w:pStyle w:val="ListBullet1"/>
        <w:numPr>
          <w:ilvl w:val="2"/>
          <w:numId w:val="4"/>
        </w:numPr>
      </w:pPr>
      <w:r>
        <w:t>Based on the other MFS response, HPS forward the response to Orange InterOp Add-On system.</w:t>
      </w:r>
    </w:p>
    <w:p w14:paraId="7839C0AC" w14:textId="77777777" w:rsidR="005876AE" w:rsidRDefault="005876AE" w:rsidP="00970D49">
      <w:pPr>
        <w:pStyle w:val="ListBullet1"/>
        <w:numPr>
          <w:ilvl w:val="2"/>
          <w:numId w:val="4"/>
        </w:numPr>
      </w:pPr>
      <w:r>
        <w:t>InterOp Add-On system sends the response to the mobiquity system.</w:t>
      </w:r>
    </w:p>
    <w:p w14:paraId="5AA17AC6" w14:textId="77777777" w:rsidR="005876AE" w:rsidRDefault="005876AE" w:rsidP="00970D49">
      <w:pPr>
        <w:pStyle w:val="ListBullet1"/>
        <w:numPr>
          <w:ilvl w:val="3"/>
          <w:numId w:val="4"/>
        </w:numPr>
      </w:pPr>
      <w:r>
        <w:t>Based on success response from HPS, mobiquity debit the HPS pool wallet and credit into merchant wallet and mark the transaction as successful and notify the merchant.</w:t>
      </w:r>
    </w:p>
    <w:p w14:paraId="7FEFD42B" w14:textId="77777777" w:rsidR="005876AE" w:rsidRDefault="005876AE" w:rsidP="00970D49">
      <w:pPr>
        <w:pStyle w:val="ListBullet1"/>
        <w:numPr>
          <w:ilvl w:val="3"/>
          <w:numId w:val="4"/>
        </w:numPr>
      </w:pPr>
      <w:r>
        <w:t>If received response is failed mobiquity will mark the transaction as fail and notify the merchant.</w:t>
      </w:r>
    </w:p>
    <w:p w14:paraId="2EAB7873" w14:textId="77777777" w:rsidR="005876AE" w:rsidRDefault="005876AE" w:rsidP="00970D49">
      <w:pPr>
        <w:pStyle w:val="ListBullet1"/>
        <w:numPr>
          <w:ilvl w:val="3"/>
          <w:numId w:val="4"/>
        </w:numPr>
      </w:pPr>
      <w:r>
        <w:t>If response is timed out, mobiquity will keep the transaction as ambiguous. Settlement of such transaction will be done by end of the day with HPS or through HPS claim management portal</w:t>
      </w:r>
    </w:p>
    <w:p w14:paraId="62A42683" w14:textId="77777777" w:rsidR="00D44950" w:rsidRDefault="00D44950" w:rsidP="004E34F7">
      <w:pPr>
        <w:pStyle w:val="ListBullet1"/>
        <w:numPr>
          <w:ilvl w:val="0"/>
          <w:numId w:val="0"/>
        </w:numPr>
        <w:ind w:left="1440"/>
      </w:pPr>
    </w:p>
    <w:p w14:paraId="4E6651F8" w14:textId="77777777" w:rsidR="00D44950" w:rsidRDefault="00D44950" w:rsidP="004E34F7">
      <w:pPr>
        <w:pStyle w:val="ListBullet1"/>
        <w:numPr>
          <w:ilvl w:val="0"/>
          <w:numId w:val="0"/>
        </w:numPr>
      </w:pPr>
      <w:r>
        <w:t>Refer the below table for exception management.</w:t>
      </w:r>
    </w:p>
    <w:tbl>
      <w:tblPr>
        <w:tblStyle w:val="TableGrid"/>
        <w:tblW w:w="9322" w:type="dxa"/>
        <w:tblLook w:val="04A0" w:firstRow="1" w:lastRow="0" w:firstColumn="1" w:lastColumn="0" w:noHBand="0" w:noVBand="1"/>
      </w:tblPr>
      <w:tblGrid>
        <w:gridCol w:w="1014"/>
        <w:gridCol w:w="1358"/>
        <w:gridCol w:w="2285"/>
        <w:gridCol w:w="1434"/>
        <w:gridCol w:w="3231"/>
      </w:tblGrid>
      <w:tr w:rsidR="00D44950" w14:paraId="696CD952" w14:textId="77777777" w:rsidTr="00C7105A">
        <w:tc>
          <w:tcPr>
            <w:tcW w:w="1014" w:type="dxa"/>
          </w:tcPr>
          <w:p w14:paraId="466383E4" w14:textId="77777777" w:rsidR="00D44950" w:rsidRPr="008D3265" w:rsidRDefault="00D44950" w:rsidP="004E34F7">
            <w:pPr>
              <w:pStyle w:val="ListBullet1"/>
              <w:numPr>
                <w:ilvl w:val="0"/>
                <w:numId w:val="0"/>
              </w:numPr>
            </w:pPr>
            <w:r w:rsidRPr="008D3265">
              <w:t xml:space="preserve">SNO. </w:t>
            </w:r>
          </w:p>
        </w:tc>
        <w:tc>
          <w:tcPr>
            <w:tcW w:w="1358" w:type="dxa"/>
          </w:tcPr>
          <w:p w14:paraId="72C791C6" w14:textId="77777777" w:rsidR="00D44950" w:rsidRPr="008D3265" w:rsidRDefault="00D44950" w:rsidP="004E34F7">
            <w:pPr>
              <w:pStyle w:val="ListBullet1"/>
              <w:numPr>
                <w:ilvl w:val="0"/>
                <w:numId w:val="0"/>
              </w:numPr>
            </w:pPr>
            <w:r>
              <w:t>Receiver</w:t>
            </w:r>
            <w:r w:rsidRPr="008D3265">
              <w:t xml:space="preserve"> MFS</w:t>
            </w:r>
          </w:p>
        </w:tc>
        <w:tc>
          <w:tcPr>
            <w:tcW w:w="2285" w:type="dxa"/>
          </w:tcPr>
          <w:p w14:paraId="6D3051DD" w14:textId="77777777" w:rsidR="00D44950" w:rsidRPr="008D3265" w:rsidRDefault="00D44950" w:rsidP="004E34F7">
            <w:pPr>
              <w:pStyle w:val="ListBullet1"/>
              <w:numPr>
                <w:ilvl w:val="0"/>
                <w:numId w:val="0"/>
              </w:numPr>
            </w:pPr>
            <w:r w:rsidRPr="008D3265">
              <w:t>HPS</w:t>
            </w:r>
          </w:p>
        </w:tc>
        <w:tc>
          <w:tcPr>
            <w:tcW w:w="1434" w:type="dxa"/>
          </w:tcPr>
          <w:p w14:paraId="71C16BB7" w14:textId="77777777" w:rsidR="00D44950" w:rsidRPr="008D3265" w:rsidRDefault="00D44950" w:rsidP="004E34F7">
            <w:pPr>
              <w:pStyle w:val="ListBullet1"/>
              <w:numPr>
                <w:ilvl w:val="0"/>
                <w:numId w:val="0"/>
              </w:numPr>
            </w:pPr>
            <w:r w:rsidRPr="008D3265">
              <w:t>Receiver MFS</w:t>
            </w:r>
          </w:p>
        </w:tc>
        <w:tc>
          <w:tcPr>
            <w:tcW w:w="3231" w:type="dxa"/>
          </w:tcPr>
          <w:p w14:paraId="244E42FE" w14:textId="77777777" w:rsidR="00D44950" w:rsidRPr="008D3265" w:rsidRDefault="00D44950" w:rsidP="004E34F7">
            <w:pPr>
              <w:pStyle w:val="ListBullet1"/>
              <w:numPr>
                <w:ilvl w:val="0"/>
                <w:numId w:val="0"/>
              </w:numPr>
            </w:pPr>
            <w:r w:rsidRPr="008D3265">
              <w:t>Final transaction status</w:t>
            </w:r>
          </w:p>
        </w:tc>
      </w:tr>
      <w:tr w:rsidR="00D44950" w14:paraId="3C1EBFFB" w14:textId="77777777" w:rsidTr="00C7105A">
        <w:tc>
          <w:tcPr>
            <w:tcW w:w="1014" w:type="dxa"/>
          </w:tcPr>
          <w:p w14:paraId="0FDA10D5" w14:textId="77777777" w:rsidR="00D44950" w:rsidRDefault="00D44950" w:rsidP="004E34F7">
            <w:pPr>
              <w:pStyle w:val="ListBullet1"/>
              <w:numPr>
                <w:ilvl w:val="0"/>
                <w:numId w:val="0"/>
              </w:numPr>
            </w:pPr>
            <w:r>
              <w:t>1.</w:t>
            </w:r>
          </w:p>
        </w:tc>
        <w:tc>
          <w:tcPr>
            <w:tcW w:w="1358" w:type="dxa"/>
          </w:tcPr>
          <w:p w14:paraId="3BC48063" w14:textId="77777777" w:rsidR="00D44950" w:rsidRDefault="00D44950" w:rsidP="004E34F7">
            <w:pPr>
              <w:pStyle w:val="ListBullet1"/>
              <w:numPr>
                <w:ilvl w:val="0"/>
                <w:numId w:val="0"/>
              </w:numPr>
            </w:pPr>
            <w:r>
              <w:t>Request initiated</w:t>
            </w:r>
          </w:p>
        </w:tc>
        <w:tc>
          <w:tcPr>
            <w:tcW w:w="2285" w:type="dxa"/>
          </w:tcPr>
          <w:p w14:paraId="7C7E3AF7" w14:textId="77777777" w:rsidR="00D44950" w:rsidRDefault="00D44950" w:rsidP="004E34F7">
            <w:pPr>
              <w:pStyle w:val="ListBullet1"/>
              <w:numPr>
                <w:ilvl w:val="0"/>
                <w:numId w:val="0"/>
              </w:numPr>
            </w:pPr>
            <w:r>
              <w:t>Response Timed out/ no response</w:t>
            </w:r>
          </w:p>
        </w:tc>
        <w:tc>
          <w:tcPr>
            <w:tcW w:w="1434" w:type="dxa"/>
          </w:tcPr>
          <w:p w14:paraId="11A9103E" w14:textId="77777777" w:rsidR="00D44950" w:rsidRDefault="00D44950" w:rsidP="004E34F7">
            <w:pPr>
              <w:pStyle w:val="ListBullet1"/>
              <w:numPr>
                <w:ilvl w:val="0"/>
                <w:numId w:val="0"/>
              </w:numPr>
            </w:pPr>
            <w:r>
              <w:t>Response Timed out</w:t>
            </w:r>
          </w:p>
          <w:p w14:paraId="1DE0CD67" w14:textId="77777777" w:rsidR="00D44950" w:rsidRDefault="00D44950" w:rsidP="004E34F7">
            <w:pPr>
              <w:pStyle w:val="ListBullet1"/>
              <w:numPr>
                <w:ilvl w:val="0"/>
                <w:numId w:val="0"/>
              </w:numPr>
            </w:pPr>
          </w:p>
        </w:tc>
        <w:tc>
          <w:tcPr>
            <w:tcW w:w="3231" w:type="dxa"/>
          </w:tcPr>
          <w:p w14:paraId="791E0B82" w14:textId="77777777" w:rsidR="00575274" w:rsidRDefault="00575274" w:rsidP="004E34F7">
            <w:pPr>
              <w:pStyle w:val="ListBullet1"/>
              <w:numPr>
                <w:ilvl w:val="0"/>
                <w:numId w:val="0"/>
              </w:numPr>
            </w:pPr>
            <w:r>
              <w:t>Sender MFS=Mark txn success/fail based on customer response</w:t>
            </w:r>
          </w:p>
          <w:p w14:paraId="0338FBC1" w14:textId="10AC843F" w:rsidR="00D44950" w:rsidRDefault="00575274" w:rsidP="004E34F7">
            <w:pPr>
              <w:pStyle w:val="ListBullet1"/>
              <w:numPr>
                <w:ilvl w:val="0"/>
                <w:numId w:val="0"/>
              </w:numPr>
            </w:pPr>
            <w:r>
              <w:t>HPS=Txn failed</w:t>
            </w:r>
            <w:r>
              <w:br/>
              <w:t>Receiver MFS=Txn failed</w:t>
            </w:r>
          </w:p>
        </w:tc>
      </w:tr>
    </w:tbl>
    <w:p w14:paraId="5E90AAC1" w14:textId="77777777" w:rsidR="00D44950" w:rsidRDefault="00D44950" w:rsidP="00970D49">
      <w:pPr>
        <w:pStyle w:val="ListBullet1"/>
        <w:numPr>
          <w:ilvl w:val="0"/>
          <w:numId w:val="4"/>
        </w:numPr>
      </w:pPr>
      <w:r>
        <w:t>For Pull based merchant payment, response timeout is configurable at HPS. Usually at HPS it is configured as 2 minute. If receiver MFS should not receive response with in configured time, transaction should be marked as failed and notify the merchant for final transaction status.</w:t>
      </w:r>
    </w:p>
    <w:p w14:paraId="6EF39D4F" w14:textId="77777777" w:rsidR="00D44950" w:rsidRDefault="00D44950" w:rsidP="00970D49">
      <w:pPr>
        <w:pStyle w:val="ListBullet1"/>
        <w:numPr>
          <w:ilvl w:val="0"/>
          <w:numId w:val="4"/>
        </w:numPr>
      </w:pPr>
      <w:r>
        <w:t xml:space="preserve">If HPS does not receive the response from sender MFS with in defined time, HPS should send a transaction reversal request to sender MFS. Based on reversal request sender MFS should reverse the transaction at their end. If sender MFS is not reachable to receive reversal request, HPS will mark the transaction as failed. </w:t>
      </w:r>
    </w:p>
    <w:p w14:paraId="69B1BCC8" w14:textId="77777777" w:rsidR="00D44950" w:rsidRDefault="00D44950" w:rsidP="004E34F7">
      <w:pPr>
        <w:pStyle w:val="ListBullet1"/>
        <w:numPr>
          <w:ilvl w:val="0"/>
          <w:numId w:val="0"/>
        </w:numPr>
        <w:ind w:left="1440"/>
      </w:pPr>
    </w:p>
    <w:tbl>
      <w:tblPr>
        <w:tblStyle w:val="TableGrid"/>
        <w:tblW w:w="0" w:type="auto"/>
        <w:tblLook w:val="04A0" w:firstRow="1" w:lastRow="0" w:firstColumn="1" w:lastColumn="0" w:noHBand="0" w:noVBand="1"/>
      </w:tblPr>
      <w:tblGrid>
        <w:gridCol w:w="9242"/>
      </w:tblGrid>
      <w:tr w:rsidR="003359F5" w14:paraId="13216161" w14:textId="77777777" w:rsidTr="003359F5">
        <w:tc>
          <w:tcPr>
            <w:tcW w:w="9242" w:type="dxa"/>
          </w:tcPr>
          <w:p w14:paraId="3FC8BDAD" w14:textId="65B1580E" w:rsidR="003359F5" w:rsidRDefault="00C75B33" w:rsidP="004E34F7">
            <w:pPr>
              <w:pStyle w:val="ListBullet1"/>
              <w:numPr>
                <w:ilvl w:val="0"/>
                <w:numId w:val="0"/>
              </w:numPr>
              <w:ind w:left="1080"/>
            </w:pPr>
            <w:r>
              <w:object w:dxaOrig="16768" w:dyaOrig="17267" w14:anchorId="1F5111F6">
                <v:shape id="_x0000_i1033" type="#_x0000_t75" style="width:451.25pt;height:464.65pt" o:ole="">
                  <v:imagedata r:id="rId33" o:title=""/>
                </v:shape>
                <o:OLEObject Type="Embed" ProgID="PBrush" ShapeID="_x0000_i1033" DrawAspect="Content" ObjectID="_1619507414" r:id="rId34"/>
              </w:object>
            </w:r>
          </w:p>
        </w:tc>
      </w:tr>
    </w:tbl>
    <w:p w14:paraId="4F74E01B" w14:textId="77777777" w:rsidR="00B227B7" w:rsidRDefault="00B227B7" w:rsidP="004E34F7">
      <w:pPr>
        <w:pStyle w:val="ListBullet1"/>
        <w:numPr>
          <w:ilvl w:val="0"/>
          <w:numId w:val="0"/>
        </w:numPr>
        <w:ind w:left="1440"/>
      </w:pPr>
    </w:p>
    <w:p w14:paraId="51C63E9B" w14:textId="76B50FAF" w:rsidR="00B227B7" w:rsidRDefault="001D2794" w:rsidP="00970D49">
      <w:pPr>
        <w:pStyle w:val="ListBullet1"/>
        <w:numPr>
          <w:ilvl w:val="0"/>
          <w:numId w:val="4"/>
        </w:numPr>
      </w:pPr>
      <w:r>
        <w:rPr>
          <w:b/>
        </w:rPr>
        <w:t xml:space="preserve">(Scenerio-4) </w:t>
      </w:r>
      <w:r w:rsidR="00E718F4">
        <w:t>If customer is registered in another MFS system &amp; set other MFS wallet as default on HPS</w:t>
      </w:r>
    </w:p>
    <w:p w14:paraId="50C8EA03" w14:textId="34C067D5" w:rsidR="00E718F4" w:rsidRDefault="00237B8D" w:rsidP="00970D49">
      <w:pPr>
        <w:pStyle w:val="ListBullet1"/>
      </w:pPr>
      <w:proofErr w:type="gramStart"/>
      <w:r>
        <w:t>mobiquity</w:t>
      </w:r>
      <w:proofErr w:type="gramEnd"/>
      <w:r>
        <w:t xml:space="preserve"> will process this transaction as off us transaction.</w:t>
      </w:r>
    </w:p>
    <w:p w14:paraId="4F42D4C8" w14:textId="46C65B24" w:rsidR="00B227B7" w:rsidRDefault="00237B8D" w:rsidP="00970D49">
      <w:pPr>
        <w:pStyle w:val="ListBullet1"/>
      </w:pPr>
      <w:r>
        <w:t>Transaction will be processed same as Scenario -3.</w:t>
      </w:r>
    </w:p>
    <w:tbl>
      <w:tblPr>
        <w:tblStyle w:val="TableGrid"/>
        <w:tblW w:w="0" w:type="auto"/>
        <w:tblLook w:val="04A0" w:firstRow="1" w:lastRow="0" w:firstColumn="1" w:lastColumn="0" w:noHBand="0" w:noVBand="1"/>
      </w:tblPr>
      <w:tblGrid>
        <w:gridCol w:w="9242"/>
      </w:tblGrid>
      <w:tr w:rsidR="003359F5" w14:paraId="7D2C31DF" w14:textId="77777777" w:rsidTr="003359F5">
        <w:tc>
          <w:tcPr>
            <w:tcW w:w="9242" w:type="dxa"/>
          </w:tcPr>
          <w:p w14:paraId="3B09AC85" w14:textId="43E635FD" w:rsidR="003359F5" w:rsidRDefault="0006026D" w:rsidP="004E34F7">
            <w:pPr>
              <w:pStyle w:val="ListBullet1"/>
              <w:numPr>
                <w:ilvl w:val="0"/>
                <w:numId w:val="0"/>
              </w:numPr>
              <w:ind w:left="1440" w:hanging="360"/>
            </w:pPr>
            <w:r>
              <w:object w:dxaOrig="16768" w:dyaOrig="17267" w14:anchorId="1E88A107">
                <v:shape id="_x0000_i1034" type="#_x0000_t75" style="width:451.25pt;height:464.65pt" o:ole="">
                  <v:imagedata r:id="rId35" o:title=""/>
                </v:shape>
                <o:OLEObject Type="Embed" ProgID="PBrush" ShapeID="_x0000_i1034" DrawAspect="Content" ObjectID="_1619507415" r:id="rId36"/>
              </w:object>
            </w:r>
          </w:p>
        </w:tc>
      </w:tr>
    </w:tbl>
    <w:p w14:paraId="705F8D74" w14:textId="77777777" w:rsidR="001D2794" w:rsidRDefault="001D2794" w:rsidP="004E34F7">
      <w:pPr>
        <w:pStyle w:val="ListBullet1"/>
        <w:numPr>
          <w:ilvl w:val="0"/>
          <w:numId w:val="0"/>
        </w:numPr>
        <w:ind w:left="1440"/>
      </w:pPr>
    </w:p>
    <w:p w14:paraId="1CC28996" w14:textId="77777777" w:rsidR="001D2794" w:rsidRDefault="001D2794" w:rsidP="004E34F7">
      <w:pPr>
        <w:pStyle w:val="ListBullet1"/>
        <w:numPr>
          <w:ilvl w:val="0"/>
          <w:numId w:val="0"/>
        </w:numPr>
        <w:ind w:left="1440"/>
      </w:pPr>
    </w:p>
    <w:p w14:paraId="51E9E089" w14:textId="1BC080A4" w:rsidR="00B227B7" w:rsidRDefault="001D2794" w:rsidP="00970D49">
      <w:pPr>
        <w:pStyle w:val="ListBullet1"/>
        <w:numPr>
          <w:ilvl w:val="0"/>
          <w:numId w:val="4"/>
        </w:numPr>
      </w:pPr>
      <w:r>
        <w:t>(</w:t>
      </w:r>
      <w:r>
        <w:rPr>
          <w:b/>
        </w:rPr>
        <w:t xml:space="preserve">Scenerio-5) </w:t>
      </w:r>
      <w:r w:rsidR="00237B8D">
        <w:t>I</w:t>
      </w:r>
      <w:r w:rsidR="00E718F4">
        <w:t>f customer is not registered on the Orange platform or another MFS system</w:t>
      </w:r>
    </w:p>
    <w:p w14:paraId="12374B6B" w14:textId="485C1431" w:rsidR="00E718F4" w:rsidRDefault="00E718F4" w:rsidP="00970D49">
      <w:pPr>
        <w:pStyle w:val="ListBullet1"/>
      </w:pPr>
      <w:r>
        <w:t>The InterOp Add-On will send a request to the HPS system to provide the status of the default wallet of the customer.</w:t>
      </w:r>
    </w:p>
    <w:p w14:paraId="6E54F9B2" w14:textId="77777777" w:rsidR="00E718F4" w:rsidRDefault="00E718F4" w:rsidP="00970D49">
      <w:pPr>
        <w:pStyle w:val="ListBullet1"/>
        <w:numPr>
          <w:ilvl w:val="2"/>
          <w:numId w:val="4"/>
        </w:numPr>
      </w:pPr>
      <w:r w:rsidRPr="00C01ECC">
        <w:t xml:space="preserve">HPS validates the status of received mobile number and send back response to </w:t>
      </w:r>
      <w:r>
        <w:t>InterOp Add-On</w:t>
      </w:r>
      <w:r w:rsidRPr="00C01ECC">
        <w:t xml:space="preserve"> system</w:t>
      </w:r>
      <w:r>
        <w:t>.</w:t>
      </w:r>
    </w:p>
    <w:p w14:paraId="4CFC19D9" w14:textId="77777777" w:rsidR="00E718F4" w:rsidRPr="00C01ECC" w:rsidRDefault="00E718F4" w:rsidP="00970D49">
      <w:pPr>
        <w:pStyle w:val="ListBullet1"/>
        <w:numPr>
          <w:ilvl w:val="2"/>
          <w:numId w:val="4"/>
        </w:numPr>
      </w:pPr>
      <w:r>
        <w:t>Basis response, the InterOp Add-On sends a request to the mobiquity platform</w:t>
      </w:r>
    </w:p>
    <w:p w14:paraId="7E788128" w14:textId="77777777" w:rsidR="00E718F4" w:rsidRDefault="00E718F4" w:rsidP="00970D49">
      <w:pPr>
        <w:pStyle w:val="ListBullet1"/>
        <w:numPr>
          <w:ilvl w:val="2"/>
          <w:numId w:val="4"/>
        </w:numPr>
      </w:pPr>
      <w:proofErr w:type="gramStart"/>
      <w:r>
        <w:t>mobiquity</w:t>
      </w:r>
      <w:proofErr w:type="gramEnd"/>
      <w:r>
        <w:t xml:space="preserve"> will not process the request and mark the transaction as failed.</w:t>
      </w:r>
    </w:p>
    <w:p w14:paraId="6FFFC7E0" w14:textId="27132ECA" w:rsidR="00E718F4" w:rsidRDefault="00E718F4" w:rsidP="00970D49">
      <w:pPr>
        <w:pStyle w:val="ListBullet1"/>
      </w:pPr>
      <w:r>
        <w:t>If Other MFS customer go to any Orange MFS Merchant for merchant payment- Other MFS system will validate all above scenarios in their MFS system and process the transaction</w:t>
      </w:r>
    </w:p>
    <w:tbl>
      <w:tblPr>
        <w:tblStyle w:val="TableGrid"/>
        <w:tblW w:w="0" w:type="auto"/>
        <w:tblLook w:val="04A0" w:firstRow="1" w:lastRow="0" w:firstColumn="1" w:lastColumn="0" w:noHBand="0" w:noVBand="1"/>
      </w:tblPr>
      <w:tblGrid>
        <w:gridCol w:w="9242"/>
      </w:tblGrid>
      <w:tr w:rsidR="003359F5" w14:paraId="38F9DBD2" w14:textId="77777777" w:rsidTr="003359F5">
        <w:tc>
          <w:tcPr>
            <w:tcW w:w="9242" w:type="dxa"/>
          </w:tcPr>
          <w:p w14:paraId="0064E034" w14:textId="509BF6CC" w:rsidR="003359F5" w:rsidRDefault="003359F5" w:rsidP="004E34F7">
            <w:pPr>
              <w:pStyle w:val="ListBullet1"/>
              <w:numPr>
                <w:ilvl w:val="0"/>
                <w:numId w:val="0"/>
              </w:numPr>
              <w:ind w:left="1440" w:hanging="360"/>
            </w:pPr>
            <w:r>
              <w:object w:dxaOrig="12165" w:dyaOrig="6345" w14:anchorId="5AB965F1">
                <v:shape id="_x0000_i1035" type="#_x0000_t75" style="width:450.4pt;height:234.4pt" o:ole="">
                  <v:imagedata r:id="rId37" o:title=""/>
                </v:shape>
                <o:OLEObject Type="Embed" ProgID="PBrush" ShapeID="_x0000_i1035" DrawAspect="Content" ObjectID="_1619507416" r:id="rId38"/>
              </w:object>
            </w:r>
          </w:p>
        </w:tc>
      </w:tr>
    </w:tbl>
    <w:p w14:paraId="066626F1" w14:textId="77777777" w:rsidR="00B227B7" w:rsidRDefault="00B227B7" w:rsidP="004E34F7">
      <w:pPr>
        <w:pStyle w:val="ListBullet1"/>
        <w:numPr>
          <w:ilvl w:val="0"/>
          <w:numId w:val="0"/>
        </w:numPr>
        <w:ind w:left="1440" w:hanging="360"/>
      </w:pPr>
    </w:p>
    <w:p w14:paraId="051A40D5" w14:textId="67C84966" w:rsidR="00B62FA2" w:rsidRDefault="001D2794" w:rsidP="00970D49">
      <w:pPr>
        <w:pStyle w:val="ListBullet1"/>
        <w:numPr>
          <w:ilvl w:val="0"/>
          <w:numId w:val="4"/>
        </w:numPr>
      </w:pPr>
      <w:r w:rsidRPr="001D2794">
        <w:rPr>
          <w:b/>
        </w:rPr>
        <w:t>(Scenario-6)</w:t>
      </w:r>
      <w:r>
        <w:t xml:space="preserve"> </w:t>
      </w:r>
      <w:r w:rsidR="00B62FA2">
        <w:t xml:space="preserve">If Other MFS </w:t>
      </w:r>
      <w:r w:rsidR="003E2685">
        <w:t>merchant initiate</w:t>
      </w:r>
      <w:r w:rsidR="00B62FA2">
        <w:t xml:space="preserve"> a merchant payment for a customer who has set their default wallet as </w:t>
      </w:r>
      <w:r w:rsidR="00A40842">
        <w:t>Orange</w:t>
      </w:r>
      <w:r w:rsidR="003E2685">
        <w:t>.</w:t>
      </w:r>
    </w:p>
    <w:p w14:paraId="596B07DE" w14:textId="77777777" w:rsidR="003E2685" w:rsidRDefault="003E2685" w:rsidP="00970D49">
      <w:pPr>
        <w:pStyle w:val="ListBullet1"/>
      </w:pPr>
      <w:r>
        <w:t>The HPS system will forward the request to the InterOp Add-On system.</w:t>
      </w:r>
    </w:p>
    <w:p w14:paraId="7A19A417" w14:textId="77777777" w:rsidR="003E2685" w:rsidRDefault="003E2685" w:rsidP="00970D49">
      <w:pPr>
        <w:pStyle w:val="ListBullet1"/>
      </w:pPr>
      <w:r>
        <w:t>The InterOp Add-On system will initiate the request on mobiquity platform.</w:t>
      </w:r>
    </w:p>
    <w:p w14:paraId="44B8FB65" w14:textId="77777777" w:rsidR="003E2685" w:rsidRDefault="003E2685" w:rsidP="00970D49">
      <w:pPr>
        <w:pStyle w:val="ListBullet1"/>
        <w:numPr>
          <w:ilvl w:val="2"/>
          <w:numId w:val="4"/>
        </w:numPr>
      </w:pPr>
      <w:proofErr w:type="gramStart"/>
      <w:r>
        <w:t>mobiquity</w:t>
      </w:r>
      <w:proofErr w:type="gramEnd"/>
      <w:r>
        <w:t xml:space="preserve"> will validate applicable business rules.</w:t>
      </w:r>
    </w:p>
    <w:p w14:paraId="5B44D064" w14:textId="77777777" w:rsidR="003E2685" w:rsidRDefault="003E2685" w:rsidP="00970D49">
      <w:pPr>
        <w:pStyle w:val="ListBullet1"/>
        <w:numPr>
          <w:ilvl w:val="2"/>
          <w:numId w:val="4"/>
        </w:numPr>
      </w:pPr>
      <w:r>
        <w:t>On successful validation, the mobiquity system will push a notification to the customer to approve/reject the request.</w:t>
      </w:r>
    </w:p>
    <w:p w14:paraId="0791210B" w14:textId="29CD284E" w:rsidR="003E2685" w:rsidRDefault="003E2685" w:rsidP="00970D49">
      <w:pPr>
        <w:pStyle w:val="ListBullet1"/>
        <w:numPr>
          <w:ilvl w:val="2"/>
          <w:numId w:val="4"/>
        </w:numPr>
      </w:pPr>
      <w:r>
        <w:t>In case of customer’s approval, customer’s Orange wallet is debited and the HPS pool wallet would be credited.</w:t>
      </w:r>
    </w:p>
    <w:p w14:paraId="7F61ADFF" w14:textId="615D0486" w:rsidR="00D95248" w:rsidRDefault="00D95248" w:rsidP="00970D49">
      <w:pPr>
        <w:pStyle w:val="ListBullet1"/>
        <w:numPr>
          <w:ilvl w:val="2"/>
          <w:numId w:val="4"/>
        </w:numPr>
      </w:pPr>
      <w:r>
        <w:t>In case the customer rejects, the transaction is failed.</w:t>
      </w:r>
    </w:p>
    <w:p w14:paraId="65AD642F" w14:textId="77777777" w:rsidR="003E2685" w:rsidRDefault="003E2685" w:rsidP="00970D49">
      <w:pPr>
        <w:pStyle w:val="ListBullet1"/>
      </w:pPr>
      <w:proofErr w:type="gramStart"/>
      <w:r>
        <w:t>mobiquity</w:t>
      </w:r>
      <w:proofErr w:type="gramEnd"/>
      <w:r>
        <w:t xml:space="preserve"> should send back transaction response to InterOp Add-On system.</w:t>
      </w:r>
    </w:p>
    <w:p w14:paraId="47E939F6" w14:textId="77777777" w:rsidR="003E2685" w:rsidRDefault="003E2685" w:rsidP="00970D49">
      <w:pPr>
        <w:pStyle w:val="ListBullet1"/>
      </w:pPr>
      <w:r>
        <w:t>InterOp Add-On system should send back transaction response to HPS, which HPS should forward to requester MFS system</w:t>
      </w:r>
    </w:p>
    <w:p w14:paraId="596178DE" w14:textId="4883704E" w:rsidR="003E2685" w:rsidRPr="008428F0" w:rsidRDefault="003E2685" w:rsidP="00970D49">
      <w:pPr>
        <w:pStyle w:val="ListBullet1"/>
      </w:pPr>
      <w:proofErr w:type="gramStart"/>
      <w:r>
        <w:t>mobiquity</w:t>
      </w:r>
      <w:proofErr w:type="gramEnd"/>
      <w:r>
        <w:t xml:space="preserve"> will also send the transaction notification on receiver mobile number</w:t>
      </w:r>
      <w:r w:rsidR="00D95248">
        <w:t xml:space="preserve"> in case of success transaction.</w:t>
      </w:r>
    </w:p>
    <w:tbl>
      <w:tblPr>
        <w:tblStyle w:val="TableGrid"/>
        <w:tblW w:w="0" w:type="auto"/>
        <w:tblLook w:val="04A0" w:firstRow="1" w:lastRow="0" w:firstColumn="1" w:lastColumn="0" w:noHBand="0" w:noVBand="1"/>
      </w:tblPr>
      <w:tblGrid>
        <w:gridCol w:w="9242"/>
      </w:tblGrid>
      <w:tr w:rsidR="003359F5" w14:paraId="032F797A" w14:textId="77777777" w:rsidTr="003359F5">
        <w:tc>
          <w:tcPr>
            <w:tcW w:w="9242" w:type="dxa"/>
          </w:tcPr>
          <w:p w14:paraId="6D12BED2" w14:textId="1DDA38AA" w:rsidR="003359F5" w:rsidRDefault="003359F5" w:rsidP="004E34F7">
            <w:pPr>
              <w:pStyle w:val="ListBullet1"/>
              <w:numPr>
                <w:ilvl w:val="0"/>
                <w:numId w:val="0"/>
              </w:numPr>
              <w:ind w:left="1080"/>
            </w:pPr>
            <w:r>
              <w:object w:dxaOrig="15180" w:dyaOrig="9810" w14:anchorId="0C536D38">
                <v:shape id="_x0000_i1036" type="#_x0000_t75" style="width:451.25pt;height:290.5pt" o:ole="">
                  <v:imagedata r:id="rId39" o:title=""/>
                </v:shape>
                <o:OLEObject Type="Embed" ProgID="PBrush" ShapeID="_x0000_i1036" DrawAspect="Content" ObjectID="_1619507417" r:id="rId40"/>
              </w:object>
            </w:r>
          </w:p>
        </w:tc>
      </w:tr>
    </w:tbl>
    <w:p w14:paraId="08A1245C" w14:textId="77777777" w:rsidR="001D2794" w:rsidRDefault="001D2794" w:rsidP="004E34F7">
      <w:pPr>
        <w:pStyle w:val="ListBullet1"/>
        <w:numPr>
          <w:ilvl w:val="0"/>
          <w:numId w:val="0"/>
        </w:numPr>
        <w:ind w:left="1440"/>
      </w:pPr>
    </w:p>
    <w:p w14:paraId="70C7E5D2" w14:textId="77777777" w:rsidR="00B227B7" w:rsidRDefault="00237B8D" w:rsidP="00787555">
      <w:pPr>
        <w:pStyle w:val="Heading4"/>
        <w:numPr>
          <w:ilvl w:val="3"/>
          <w:numId w:val="2"/>
        </w:numPr>
      </w:pPr>
      <w:r>
        <w:t>Wireframes / USSD Flow</w:t>
      </w:r>
    </w:p>
    <w:p w14:paraId="3FC88CDE" w14:textId="77777777" w:rsidR="00B227B7" w:rsidRDefault="00237B8D" w:rsidP="00992742">
      <w:pPr>
        <w:pStyle w:val="BodyText2"/>
        <w:numPr>
          <w:ilvl w:val="0"/>
          <w:numId w:val="5"/>
        </w:numPr>
      </w:pPr>
      <w:r>
        <w:t>NA</w:t>
      </w:r>
    </w:p>
    <w:p w14:paraId="76C3B77E" w14:textId="193DA4A6" w:rsidR="00B227B7" w:rsidRPr="000706AD" w:rsidRDefault="00237B8D" w:rsidP="00787555">
      <w:pPr>
        <w:pStyle w:val="Heading4"/>
        <w:numPr>
          <w:ilvl w:val="3"/>
          <w:numId w:val="2"/>
        </w:numPr>
      </w:pPr>
      <w:r w:rsidRPr="000706AD">
        <w:t>Notification</w:t>
      </w:r>
    </w:p>
    <w:p w14:paraId="03715A36" w14:textId="21D3A66F" w:rsidR="00707B9A" w:rsidRPr="000706AD" w:rsidRDefault="000706AD" w:rsidP="000706AD">
      <w:pPr>
        <w:pStyle w:val="BodyText2"/>
        <w:numPr>
          <w:ilvl w:val="0"/>
          <w:numId w:val="5"/>
        </w:numPr>
      </w:pPr>
      <w:r w:rsidRPr="000706AD">
        <w:t>InterOp Add on should send the SMS notification</w:t>
      </w:r>
      <w:r w:rsidR="009B1563">
        <w:t xml:space="preserve"> only</w:t>
      </w:r>
      <w:r w:rsidRPr="000706AD">
        <w:t>.</w:t>
      </w:r>
      <w:r w:rsidR="00707B9A" w:rsidRPr="000706AD">
        <w:rPr>
          <w:highlight w:val="yellow"/>
        </w:rPr>
        <w:br w:type="page"/>
      </w:r>
    </w:p>
    <w:p w14:paraId="61762CF1" w14:textId="77777777" w:rsidR="00B227B7" w:rsidRDefault="00237B8D">
      <w:pPr>
        <w:pStyle w:val="Heading3"/>
        <w:numPr>
          <w:ilvl w:val="2"/>
          <w:numId w:val="2"/>
        </w:numPr>
      </w:pPr>
      <w:bookmarkStart w:id="124" w:name="_Toc5113495"/>
      <w:r>
        <w:lastRenderedPageBreak/>
        <w:t>Transaction correction management</w:t>
      </w:r>
      <w:bookmarkEnd w:id="124"/>
    </w:p>
    <w:p w14:paraId="0DA70022" w14:textId="55F1FC6B" w:rsidR="00B227B7" w:rsidRDefault="00237B8D" w:rsidP="004E34F7">
      <w:pPr>
        <w:pStyle w:val="ListBullet1"/>
        <w:numPr>
          <w:ilvl w:val="0"/>
          <w:numId w:val="0"/>
        </w:numPr>
      </w:pPr>
      <w:r>
        <w:t>Following is the approach proposed and</w:t>
      </w:r>
      <w:r w:rsidR="007322FD">
        <w:t xml:space="preserve"> the</w:t>
      </w:r>
      <w:r>
        <w:t xml:space="preserve"> business rules:</w:t>
      </w:r>
    </w:p>
    <w:p w14:paraId="5ABCBF03" w14:textId="0755D6F5" w:rsidR="00B227B7" w:rsidDel="003C5116" w:rsidRDefault="00237B8D" w:rsidP="00970D49">
      <w:pPr>
        <w:pStyle w:val="ListBullet1"/>
        <w:numPr>
          <w:ilvl w:val="0"/>
          <w:numId w:val="4"/>
        </w:numPr>
        <w:rPr>
          <w:del w:id="125" w:author="Nusrat Jabin Khan" w:date="2019-05-14T20:43:00Z"/>
        </w:rPr>
      </w:pPr>
      <w:del w:id="126" w:author="Nusrat Jabin Khan" w:date="2019-05-14T20:43:00Z">
        <w:r w:rsidDel="003C5116">
          <w:delText>A transaction where HPS is involved, transaction correction/reversal can be done through HPS.</w:delText>
        </w:r>
      </w:del>
    </w:p>
    <w:p w14:paraId="15F8CBCE" w14:textId="3FAA5CB1" w:rsidR="00B227B7" w:rsidDel="003C5116" w:rsidRDefault="006E4241" w:rsidP="00970D49">
      <w:pPr>
        <w:pStyle w:val="ListBullet1"/>
        <w:numPr>
          <w:ilvl w:val="0"/>
          <w:numId w:val="4"/>
        </w:numPr>
        <w:rPr>
          <w:del w:id="127" w:author="Nusrat Jabin Khan" w:date="2019-05-14T20:43:00Z"/>
        </w:rPr>
      </w:pPr>
      <w:del w:id="128" w:author="Nusrat Jabin Khan" w:date="2019-05-14T20:43:00Z">
        <w:r w:rsidDel="003C5116">
          <w:delText>Requestor</w:delText>
        </w:r>
        <w:r w:rsidR="00237B8D" w:rsidDel="003C5116">
          <w:delText xml:space="preserve"> </w:delText>
        </w:r>
        <w:r w:rsidDel="003C5116">
          <w:delText>MFS will initiate the reversal.</w:delText>
        </w:r>
      </w:del>
    </w:p>
    <w:p w14:paraId="04AF5F07" w14:textId="01E427F6" w:rsidR="00B227B7" w:rsidDel="003C5116" w:rsidRDefault="00237B8D" w:rsidP="00970D49">
      <w:pPr>
        <w:pStyle w:val="ListBullet1"/>
        <w:numPr>
          <w:ilvl w:val="0"/>
          <w:numId w:val="4"/>
        </w:numPr>
        <w:rPr>
          <w:del w:id="129" w:author="Nusrat Jabin Khan" w:date="2019-05-14T20:43:00Z"/>
        </w:rPr>
      </w:pPr>
      <w:del w:id="130" w:author="Nusrat Jabin Khan" w:date="2019-05-14T20:43:00Z">
        <w:r w:rsidDel="003C5116">
          <w:delText xml:space="preserve">HPS should send the reversal request to destination MFS system. </w:delText>
        </w:r>
      </w:del>
    </w:p>
    <w:p w14:paraId="56DD4411" w14:textId="5AB61F16" w:rsidR="00B227B7" w:rsidDel="003C5116" w:rsidRDefault="00237B8D" w:rsidP="00970D49">
      <w:pPr>
        <w:pStyle w:val="ListBullet1"/>
        <w:numPr>
          <w:ilvl w:val="0"/>
          <w:numId w:val="4"/>
        </w:numPr>
        <w:rPr>
          <w:del w:id="131" w:author="Nusrat Jabin Khan" w:date="2019-05-14T20:43:00Z"/>
        </w:rPr>
      </w:pPr>
      <w:del w:id="132" w:author="Nusrat Jabin Khan" w:date="2019-05-14T20:43:00Z">
        <w:r w:rsidDel="003C5116">
          <w:delText>Destination MFS system will validate the transaction and reverse it at their end and send back reversal response to HPS.</w:delText>
        </w:r>
      </w:del>
    </w:p>
    <w:p w14:paraId="018926AF" w14:textId="251BBD09" w:rsidR="00B227B7" w:rsidDel="003C5116" w:rsidRDefault="00237B8D" w:rsidP="00970D49">
      <w:pPr>
        <w:pStyle w:val="ListBullet1"/>
        <w:numPr>
          <w:ilvl w:val="0"/>
          <w:numId w:val="4"/>
        </w:numPr>
        <w:rPr>
          <w:del w:id="133" w:author="Nusrat Jabin Khan" w:date="2019-05-14T20:43:00Z"/>
        </w:rPr>
      </w:pPr>
      <w:del w:id="134" w:author="Nusrat Jabin Khan" w:date="2019-05-14T20:43:00Z">
        <w:r w:rsidDel="003C5116">
          <w:delText>HPS forward the response to source mobiquity system.</w:delText>
        </w:r>
      </w:del>
    </w:p>
    <w:p w14:paraId="0EF3B7B2" w14:textId="4773903B" w:rsidR="003C5116" w:rsidRDefault="00237B8D" w:rsidP="003C5116">
      <w:pPr>
        <w:pStyle w:val="ListBullet1"/>
        <w:numPr>
          <w:ilvl w:val="0"/>
          <w:numId w:val="4"/>
        </w:numPr>
        <w:rPr>
          <w:ins w:id="135" w:author="Nusrat Jabin Khan" w:date="2019-05-14T20:41:00Z"/>
        </w:rPr>
      </w:pPr>
      <w:del w:id="136" w:author="Nusrat Jabin Khan" w:date="2019-05-14T20:43:00Z">
        <w:r w:rsidDel="003C5116">
          <w:delText>Based on the success response received, mobiquity also reverse the transaction successfully or in case of failed response from HPS, mobiquity will also failed the reversal.</w:delText>
        </w:r>
      </w:del>
      <w:ins w:id="137" w:author="Nusrat Jabin Khan" w:date="2019-05-14T20:41:00Z">
        <w:r w:rsidR="003C5116">
          <w:t>To accept the refusal of P2P trans</w:t>
        </w:r>
        <w:r w:rsidR="004200B9">
          <w:t>fer</w:t>
        </w:r>
      </w:ins>
      <w:ins w:id="138" w:author="Nusrat Jabin Khan" w:date="2019-05-14T20:54:00Z">
        <w:r w:rsidR="004200B9">
          <w:t xml:space="preserve">, </w:t>
        </w:r>
      </w:ins>
      <w:ins w:id="139" w:author="Nusrat Jabin Khan" w:date="2019-05-14T20:41:00Z">
        <w:r w:rsidR="003C5116">
          <w:t>mobiquity Transaction correction feature should be used. Only those transactions can be reversed which are marked as successful at mobiquity side. Dispute resolution for transactions should be done outside mobiquity system,</w:t>
        </w:r>
      </w:ins>
    </w:p>
    <w:p w14:paraId="36DADA51" w14:textId="77777777" w:rsidR="003C5116" w:rsidRDefault="003C5116" w:rsidP="003C5116">
      <w:pPr>
        <w:pStyle w:val="ListBullet1"/>
        <w:numPr>
          <w:ilvl w:val="0"/>
          <w:numId w:val="4"/>
        </w:numPr>
        <w:rPr>
          <w:ins w:id="140" w:author="Nusrat Jabin Khan" w:date="2019-05-14T20:41:00Z"/>
        </w:rPr>
      </w:pPr>
      <w:ins w:id="141" w:author="Nusrat Jabin Khan" w:date="2019-05-14T20:41:00Z">
        <w:r>
          <w:t>Following is the proposed approach and business rules:</w:t>
        </w:r>
      </w:ins>
    </w:p>
    <w:p w14:paraId="04F6272D" w14:textId="77777777" w:rsidR="003C5116" w:rsidRDefault="003C5116" w:rsidP="003C5116">
      <w:pPr>
        <w:pStyle w:val="ListBullet1"/>
        <w:numPr>
          <w:ilvl w:val="0"/>
          <w:numId w:val="4"/>
        </w:numPr>
        <w:rPr>
          <w:ins w:id="142" w:author="Nusrat Jabin Khan" w:date="2019-05-14T20:41:00Z"/>
        </w:rPr>
      </w:pPr>
      <w:ins w:id="143" w:author="Nusrat Jabin Khan" w:date="2019-05-14T20:41:00Z">
        <w:r>
          <w:t>Back office user should fetch the transaction details based on mobiquity transaction ID or other filter criteria.</w:t>
        </w:r>
      </w:ins>
    </w:p>
    <w:p w14:paraId="7249A357" w14:textId="77777777" w:rsidR="003C5116" w:rsidRDefault="003C5116" w:rsidP="003C5116">
      <w:pPr>
        <w:pStyle w:val="ListBullet1"/>
        <w:numPr>
          <w:ilvl w:val="0"/>
          <w:numId w:val="4"/>
        </w:numPr>
        <w:rPr>
          <w:ins w:id="144" w:author="Nusrat Jabin Khan" w:date="2019-05-14T20:41:00Z"/>
        </w:rPr>
      </w:pPr>
      <w:ins w:id="145" w:author="Nusrat Jabin Khan" w:date="2019-05-14T20:41:00Z">
        <w:r>
          <w:t>If transaction is successful and reversal is not yet done, admin user can initiate the reversal transaction request.</w:t>
        </w:r>
      </w:ins>
    </w:p>
    <w:p w14:paraId="0E0C3114" w14:textId="77777777" w:rsidR="003C5116" w:rsidRDefault="003C5116" w:rsidP="003C5116">
      <w:pPr>
        <w:pStyle w:val="ListBullet1"/>
        <w:numPr>
          <w:ilvl w:val="0"/>
          <w:numId w:val="4"/>
        </w:numPr>
        <w:rPr>
          <w:ins w:id="146" w:author="Nusrat Jabin Khan" w:date="2019-05-14T20:41:00Z"/>
        </w:rPr>
      </w:pPr>
      <w:ins w:id="147" w:author="Nusrat Jabin Khan" w:date="2019-05-14T20:41:00Z">
        <w:r>
          <w:t>To reverse the transaction at HPS and other MFS member, mobiquity should send this reversal transaction request in upcoming LIS file in required format. Refer the LIS specifications for each type of transaction reversal request format.</w:t>
        </w:r>
      </w:ins>
    </w:p>
    <w:p w14:paraId="04C3721C" w14:textId="77777777" w:rsidR="003C5116" w:rsidRDefault="003C5116" w:rsidP="003C5116">
      <w:pPr>
        <w:pStyle w:val="ListBullet1"/>
        <w:numPr>
          <w:ilvl w:val="0"/>
          <w:numId w:val="4"/>
        </w:numPr>
      </w:pPr>
      <w:ins w:id="148" w:author="Nusrat Jabin Khan" w:date="2019-05-14T20:41:00Z">
        <w:r>
          <w:t>Once reversal transaction updated response is received in the HPS LIS file then only reversal initiated transaction should be approved. Based on approval actual financial impact should be done (debit/credit of payer/payee of actual transaction)</w:t>
        </w:r>
      </w:ins>
    </w:p>
    <w:p w14:paraId="00E05353" w14:textId="4749C1B3" w:rsidR="000C6195" w:rsidRDefault="000C6195" w:rsidP="000C6195">
      <w:pPr>
        <w:pStyle w:val="ListBullet1"/>
        <w:numPr>
          <w:ilvl w:val="0"/>
          <w:numId w:val="4"/>
        </w:numPr>
        <w:rPr>
          <w:ins w:id="149" w:author="Nusrat Jabin Khan" w:date="2019-05-16T10:17:00Z"/>
        </w:rPr>
      </w:pPr>
      <w:ins w:id="150" w:author="Nusrat Jabin Khan" w:date="2019-05-16T10:17:00Z">
        <w:r>
          <w:t xml:space="preserve">Below table summarize the handling of </w:t>
        </w:r>
      </w:ins>
      <w:ins w:id="151" w:author="Nusrat Jabin Khan" w:date="2019-05-16T10:18:00Z">
        <w:r w:rsidR="00A05E69">
          <w:rPr>
            <w:b/>
          </w:rPr>
          <w:t>D</w:t>
        </w:r>
      </w:ins>
      <w:ins w:id="152" w:author="Nusrat Jabin Khan" w:date="2019-05-16T10:17:00Z">
        <w:r w:rsidRPr="00A05E69">
          <w:rPr>
            <w:b/>
          </w:rPr>
          <w:t>ispute management</w:t>
        </w:r>
        <w:r>
          <w:t xml:space="preserve"> cases for P2P transfer:</w:t>
        </w:r>
      </w:ins>
    </w:p>
    <w:tbl>
      <w:tblPr>
        <w:tblStyle w:val="TableGrid"/>
        <w:tblW w:w="0" w:type="auto"/>
        <w:tblLook w:val="04A0" w:firstRow="1" w:lastRow="0" w:firstColumn="1" w:lastColumn="0" w:noHBand="0" w:noVBand="1"/>
      </w:tblPr>
      <w:tblGrid>
        <w:gridCol w:w="902"/>
        <w:gridCol w:w="2224"/>
        <w:gridCol w:w="2543"/>
        <w:gridCol w:w="3573"/>
      </w:tblGrid>
      <w:tr w:rsidR="000C6195" w14:paraId="73420F96" w14:textId="77777777" w:rsidTr="00B41601">
        <w:trPr>
          <w:ins w:id="153" w:author="Nusrat Jabin Khan" w:date="2019-05-16T10:17:00Z"/>
        </w:trPr>
        <w:tc>
          <w:tcPr>
            <w:tcW w:w="902" w:type="dxa"/>
          </w:tcPr>
          <w:p w14:paraId="38E94D1A" w14:textId="77777777" w:rsidR="000C6195" w:rsidRDefault="000C6195" w:rsidP="00B41601">
            <w:pPr>
              <w:pStyle w:val="ListBullet1"/>
              <w:numPr>
                <w:ilvl w:val="0"/>
                <w:numId w:val="0"/>
              </w:numPr>
              <w:rPr>
                <w:ins w:id="154" w:author="Nusrat Jabin Khan" w:date="2019-05-16T10:17:00Z"/>
              </w:rPr>
            </w:pPr>
            <w:ins w:id="155" w:author="Nusrat Jabin Khan" w:date="2019-05-16T10:17:00Z">
              <w:r>
                <w:t>SNO.</w:t>
              </w:r>
            </w:ins>
          </w:p>
        </w:tc>
        <w:tc>
          <w:tcPr>
            <w:tcW w:w="2224" w:type="dxa"/>
          </w:tcPr>
          <w:p w14:paraId="693FAFE4" w14:textId="77777777" w:rsidR="000C6195" w:rsidRDefault="000C6195" w:rsidP="00B41601">
            <w:pPr>
              <w:pStyle w:val="ListBullet1"/>
              <w:numPr>
                <w:ilvl w:val="0"/>
                <w:numId w:val="0"/>
              </w:numPr>
              <w:rPr>
                <w:ins w:id="156" w:author="Nusrat Jabin Khan" w:date="2019-05-16T10:17:00Z"/>
              </w:rPr>
            </w:pPr>
            <w:ins w:id="157" w:author="Nusrat Jabin Khan" w:date="2019-05-16T10:17:00Z">
              <w:r>
                <w:t>Dispute transaction cases</w:t>
              </w:r>
            </w:ins>
          </w:p>
        </w:tc>
        <w:tc>
          <w:tcPr>
            <w:tcW w:w="2543" w:type="dxa"/>
          </w:tcPr>
          <w:p w14:paraId="4B4BB424" w14:textId="1FB9A204" w:rsidR="000C6195" w:rsidRDefault="00A05E69" w:rsidP="00A05E69">
            <w:pPr>
              <w:pStyle w:val="ListBullet1"/>
              <w:numPr>
                <w:ilvl w:val="0"/>
                <w:numId w:val="0"/>
              </w:numPr>
              <w:rPr>
                <w:ins w:id="158" w:author="Nusrat Jabin Khan" w:date="2019-05-16T10:17:00Z"/>
              </w:rPr>
            </w:pPr>
            <w:ins w:id="159" w:author="Nusrat Jabin Khan" w:date="2019-05-16T10:19:00Z">
              <w:r>
                <w:t>Dispute r</w:t>
              </w:r>
            </w:ins>
            <w:ins w:id="160" w:author="Nusrat Jabin Khan" w:date="2019-05-16T10:17:00Z">
              <w:r w:rsidR="000C6195">
                <w:t xml:space="preserve">equest received from </w:t>
              </w:r>
            </w:ins>
          </w:p>
        </w:tc>
        <w:tc>
          <w:tcPr>
            <w:tcW w:w="3573" w:type="dxa"/>
          </w:tcPr>
          <w:p w14:paraId="324A9BA6" w14:textId="77777777" w:rsidR="000C6195" w:rsidRDefault="000C6195" w:rsidP="00B41601">
            <w:pPr>
              <w:pStyle w:val="ListBullet1"/>
              <w:numPr>
                <w:ilvl w:val="0"/>
                <w:numId w:val="0"/>
              </w:numPr>
              <w:rPr>
                <w:ins w:id="161" w:author="Nusrat Jabin Khan" w:date="2019-05-16T10:17:00Z"/>
              </w:rPr>
            </w:pPr>
            <w:ins w:id="162" w:author="Nusrat Jabin Khan" w:date="2019-05-16T10:17:00Z">
              <w:r>
                <w:t>Handling of dispute transaction</w:t>
              </w:r>
            </w:ins>
          </w:p>
        </w:tc>
      </w:tr>
      <w:tr w:rsidR="000C6195" w14:paraId="29E58A25" w14:textId="77777777" w:rsidTr="00B41601">
        <w:trPr>
          <w:ins w:id="163" w:author="Nusrat Jabin Khan" w:date="2019-05-16T10:17:00Z"/>
        </w:trPr>
        <w:tc>
          <w:tcPr>
            <w:tcW w:w="902" w:type="dxa"/>
          </w:tcPr>
          <w:p w14:paraId="485CD6FE" w14:textId="77777777" w:rsidR="000C6195" w:rsidRPr="00C666DC" w:rsidRDefault="000C6195" w:rsidP="00B41601">
            <w:pPr>
              <w:pStyle w:val="ListBullet1"/>
              <w:numPr>
                <w:ilvl w:val="0"/>
                <w:numId w:val="0"/>
              </w:numPr>
              <w:rPr>
                <w:ins w:id="164" w:author="Nusrat Jabin Khan" w:date="2019-05-16T10:17:00Z"/>
              </w:rPr>
            </w:pPr>
            <w:ins w:id="165" w:author="Nusrat Jabin Khan" w:date="2019-05-16T10:17:00Z">
              <w:r>
                <w:t>1</w:t>
              </w:r>
            </w:ins>
          </w:p>
        </w:tc>
        <w:tc>
          <w:tcPr>
            <w:tcW w:w="2224" w:type="dxa"/>
          </w:tcPr>
          <w:p w14:paraId="2CB09E86" w14:textId="77777777" w:rsidR="000C6195" w:rsidRPr="00C666DC" w:rsidRDefault="000C6195" w:rsidP="00B41601">
            <w:pPr>
              <w:pStyle w:val="ListBullet1"/>
              <w:numPr>
                <w:ilvl w:val="0"/>
                <w:numId w:val="0"/>
              </w:numPr>
              <w:rPr>
                <w:ins w:id="166" w:author="Nusrat Jabin Khan" w:date="2019-05-16T10:17:00Z"/>
              </w:rPr>
            </w:pPr>
            <w:ins w:id="167" w:author="Nusrat Jabin Khan" w:date="2019-05-16T10:17:00Z">
              <w:r w:rsidRPr="00C666DC">
                <w:t>Refusal of P2P tran</w:t>
              </w:r>
              <w:r>
                <w:t>sfer where mobiquity was sender</w:t>
              </w:r>
            </w:ins>
          </w:p>
          <w:p w14:paraId="0EBE42C4" w14:textId="77777777" w:rsidR="000C6195" w:rsidRPr="00C666DC" w:rsidRDefault="000C6195" w:rsidP="00B41601">
            <w:pPr>
              <w:pStyle w:val="ListBullet1"/>
              <w:numPr>
                <w:ilvl w:val="0"/>
                <w:numId w:val="0"/>
              </w:numPr>
              <w:rPr>
                <w:ins w:id="168" w:author="Nusrat Jabin Khan" w:date="2019-05-16T10:17:00Z"/>
              </w:rPr>
            </w:pPr>
          </w:p>
        </w:tc>
        <w:tc>
          <w:tcPr>
            <w:tcW w:w="2543" w:type="dxa"/>
          </w:tcPr>
          <w:p w14:paraId="341402A4" w14:textId="77777777" w:rsidR="000C6195" w:rsidRDefault="000C6195" w:rsidP="00B41601">
            <w:pPr>
              <w:pStyle w:val="ListBullet1"/>
              <w:numPr>
                <w:ilvl w:val="0"/>
                <w:numId w:val="0"/>
              </w:numPr>
              <w:rPr>
                <w:ins w:id="169" w:author="Nusrat Jabin Khan" w:date="2019-05-16T10:17:00Z"/>
              </w:rPr>
            </w:pPr>
            <w:ins w:id="170" w:author="Nusrat Jabin Khan" w:date="2019-05-16T10:17:00Z">
              <w:r>
                <w:t>received in HPS LIS file</w:t>
              </w:r>
            </w:ins>
          </w:p>
        </w:tc>
        <w:tc>
          <w:tcPr>
            <w:tcW w:w="3573" w:type="dxa"/>
          </w:tcPr>
          <w:p w14:paraId="7EB61235" w14:textId="77777777" w:rsidR="000C6195" w:rsidRDefault="000C6195" w:rsidP="00B41601">
            <w:pPr>
              <w:pStyle w:val="ListBullet1"/>
              <w:numPr>
                <w:ilvl w:val="0"/>
                <w:numId w:val="0"/>
              </w:numPr>
              <w:rPr>
                <w:ins w:id="171" w:author="Nusrat Jabin Khan" w:date="2019-05-16T10:17:00Z"/>
              </w:rPr>
            </w:pPr>
            <w:ins w:id="172" w:author="Nusrat Jabin Khan" w:date="2019-05-16T10:17:00Z">
              <w:r>
                <w:t>Mobiquity should process single step transaction correction for such cases and reverse the transaction. Sender of actual transaction should be credited back and HPS pool wallet should be debited and system should also notify the sender for refusal.</w:t>
              </w:r>
            </w:ins>
          </w:p>
        </w:tc>
      </w:tr>
      <w:tr w:rsidR="000C6195" w14:paraId="09E3F1BF" w14:textId="77777777" w:rsidTr="00B41601">
        <w:trPr>
          <w:ins w:id="173" w:author="Nusrat Jabin Khan" w:date="2019-05-16T10:17:00Z"/>
        </w:trPr>
        <w:tc>
          <w:tcPr>
            <w:tcW w:w="902" w:type="dxa"/>
          </w:tcPr>
          <w:p w14:paraId="65F16FE7" w14:textId="77777777" w:rsidR="000C6195" w:rsidRDefault="000C6195" w:rsidP="00B41601">
            <w:pPr>
              <w:pStyle w:val="ListBullet1"/>
              <w:numPr>
                <w:ilvl w:val="0"/>
                <w:numId w:val="0"/>
              </w:numPr>
              <w:rPr>
                <w:ins w:id="174" w:author="Nusrat Jabin Khan" w:date="2019-05-16T10:17:00Z"/>
              </w:rPr>
            </w:pPr>
            <w:ins w:id="175" w:author="Nusrat Jabin Khan" w:date="2019-05-16T10:17:00Z">
              <w:r>
                <w:t>2</w:t>
              </w:r>
            </w:ins>
          </w:p>
        </w:tc>
        <w:tc>
          <w:tcPr>
            <w:tcW w:w="2224" w:type="dxa"/>
          </w:tcPr>
          <w:p w14:paraId="7A5ECF2D" w14:textId="77D46EA2" w:rsidR="000C6195" w:rsidRDefault="000C6195" w:rsidP="00B41601">
            <w:pPr>
              <w:pStyle w:val="ListBullet1"/>
              <w:numPr>
                <w:ilvl w:val="0"/>
                <w:numId w:val="0"/>
              </w:numPr>
              <w:rPr>
                <w:ins w:id="176" w:author="Nusrat Jabin Khan" w:date="2019-05-16T10:17:00Z"/>
              </w:rPr>
            </w:pPr>
            <w:ins w:id="177" w:author="Nusrat Jabin Khan" w:date="2019-05-16T10:17:00Z">
              <w:r>
                <w:t xml:space="preserve">Refusal of P2P transfer where mobiquity was </w:t>
              </w:r>
              <w:r w:rsidR="00A05E69">
                <w:t>receiver</w:t>
              </w:r>
            </w:ins>
          </w:p>
        </w:tc>
        <w:tc>
          <w:tcPr>
            <w:tcW w:w="2543" w:type="dxa"/>
          </w:tcPr>
          <w:p w14:paraId="223EDE85" w14:textId="2F892475" w:rsidR="000C6195" w:rsidRDefault="000C6195" w:rsidP="00B41601">
            <w:pPr>
              <w:pStyle w:val="ListBullet1"/>
              <w:numPr>
                <w:ilvl w:val="0"/>
                <w:numId w:val="0"/>
              </w:numPr>
              <w:rPr>
                <w:ins w:id="178" w:author="Nusrat Jabin Khan" w:date="2019-05-16T10:17:00Z"/>
              </w:rPr>
            </w:pPr>
            <w:ins w:id="179" w:author="Nusrat Jabin Khan" w:date="2019-05-16T10:17:00Z">
              <w:r>
                <w:t xml:space="preserve">Receiver </w:t>
              </w:r>
            </w:ins>
            <w:ins w:id="180" w:author="Nusrat Jabin Khan" w:date="2019-05-16T10:19:00Z">
              <w:r w:rsidR="00A05E69">
                <w:t xml:space="preserve">of transaction </w:t>
              </w:r>
            </w:ins>
            <w:ins w:id="181" w:author="Nusrat Jabin Khan" w:date="2019-05-16T10:17:00Z">
              <w:r>
                <w:t>contact customer care for  transaction refusal</w:t>
              </w:r>
            </w:ins>
          </w:p>
        </w:tc>
        <w:tc>
          <w:tcPr>
            <w:tcW w:w="3573" w:type="dxa"/>
          </w:tcPr>
          <w:p w14:paraId="60EB60D1" w14:textId="77777777" w:rsidR="000C6195" w:rsidRDefault="000C6195" w:rsidP="00B41601">
            <w:pPr>
              <w:pStyle w:val="ListBullet1"/>
              <w:numPr>
                <w:ilvl w:val="0"/>
                <w:numId w:val="0"/>
              </w:numPr>
              <w:rPr>
                <w:ins w:id="182" w:author="Nusrat Jabin Khan" w:date="2019-05-16T10:17:00Z"/>
              </w:rPr>
            </w:pPr>
            <w:ins w:id="183" w:author="Nusrat Jabin Khan" w:date="2019-05-16T10:17:00Z">
              <w:r>
                <w:t>Customer care should initiate the reversal of the P2P transfer using transaction correction feature.</w:t>
              </w:r>
            </w:ins>
          </w:p>
          <w:p w14:paraId="40EE1D39" w14:textId="77777777" w:rsidR="000C6195" w:rsidRDefault="000C6195" w:rsidP="00B41601">
            <w:pPr>
              <w:pStyle w:val="ListBullet1"/>
              <w:numPr>
                <w:ilvl w:val="0"/>
                <w:numId w:val="0"/>
              </w:numPr>
              <w:rPr>
                <w:ins w:id="184" w:author="Nusrat Jabin Khan" w:date="2019-05-16T10:17:00Z"/>
              </w:rPr>
            </w:pPr>
            <w:ins w:id="185" w:author="Nusrat Jabin Khan" w:date="2019-05-16T10:17:00Z">
              <w:r>
                <w:t>During EOD LIS file, mobiquity should send the P2P refusal record in member LIS file to HPS for processing reversal at sender side.</w:t>
              </w:r>
            </w:ins>
          </w:p>
        </w:tc>
      </w:tr>
    </w:tbl>
    <w:p w14:paraId="5A1FBF1E" w14:textId="77777777" w:rsidR="003C5116" w:rsidRDefault="003C5116" w:rsidP="000C6195">
      <w:pPr>
        <w:pStyle w:val="ListBullet1"/>
        <w:numPr>
          <w:ilvl w:val="0"/>
          <w:numId w:val="0"/>
        </w:numPr>
      </w:pPr>
    </w:p>
    <w:p w14:paraId="7734D24B" w14:textId="77777777" w:rsidR="00FD77DF" w:rsidRDefault="00FD77DF" w:rsidP="00FD77DF">
      <w:pPr>
        <w:pStyle w:val="Heading3"/>
        <w:numPr>
          <w:ilvl w:val="2"/>
          <w:numId w:val="2"/>
        </w:numPr>
      </w:pPr>
      <w:bookmarkStart w:id="186" w:name="_Toc534986385"/>
      <w:bookmarkStart w:id="187" w:name="_Toc5113496"/>
      <w:r>
        <w:lastRenderedPageBreak/>
        <w:t>Clearing, settlement and adjustment</w:t>
      </w:r>
      <w:bookmarkEnd w:id="186"/>
      <w:bookmarkEnd w:id="187"/>
    </w:p>
    <w:p w14:paraId="40747278" w14:textId="77777777" w:rsidR="00FD77DF" w:rsidRDefault="00FD77DF" w:rsidP="00FD77DF">
      <w:pPr>
        <w:pStyle w:val="ListBullet1"/>
        <w:numPr>
          <w:ilvl w:val="0"/>
          <w:numId w:val="0"/>
        </w:numPr>
      </w:pPr>
      <w:r>
        <w:t>For clearing and settlement between HPS and all HPS MFS members all parties will generate their EOD ‘LIS’ file in HPS defined file format. Following are the details to generate and process the LIS files.</w:t>
      </w:r>
    </w:p>
    <w:p w14:paraId="4E583CBC" w14:textId="77777777" w:rsidR="00FD77DF" w:rsidRDefault="00FD77DF" w:rsidP="00FD77DF">
      <w:pPr>
        <w:pStyle w:val="ListBullet1"/>
        <w:numPr>
          <w:ilvl w:val="0"/>
          <w:numId w:val="0"/>
        </w:numPr>
        <w:ind w:left="360"/>
        <w:rPr>
          <w:b/>
        </w:rPr>
      </w:pPr>
    </w:p>
    <w:p w14:paraId="2A1EDBA7" w14:textId="77777777" w:rsidR="00FD77DF" w:rsidRDefault="00FD77DF" w:rsidP="00FD77DF">
      <w:pPr>
        <w:pStyle w:val="ListBullet1"/>
        <w:numPr>
          <w:ilvl w:val="0"/>
          <w:numId w:val="0"/>
        </w:numPr>
        <w:rPr>
          <w:b/>
        </w:rPr>
      </w:pPr>
      <w:r>
        <w:rPr>
          <w:b/>
        </w:rPr>
        <w:t>LIS file from HPS to MFS members</w:t>
      </w:r>
    </w:p>
    <w:p w14:paraId="7CDD69F5" w14:textId="77777777" w:rsidR="00FD77DF" w:rsidRDefault="00FD77DF" w:rsidP="007C206C">
      <w:pPr>
        <w:pStyle w:val="ListBullet1"/>
        <w:numPr>
          <w:ilvl w:val="0"/>
          <w:numId w:val="8"/>
        </w:numPr>
        <w:jc w:val="both"/>
      </w:pPr>
      <w:r>
        <w:t>Every day HPS generate an EOD flat ‘LIS’ for each integrated MFS member which contains transactions executed through HPS for that member in ‘n-1’ day. Like</w:t>
      </w:r>
    </w:p>
    <w:p w14:paraId="5536E978" w14:textId="77777777" w:rsidR="00FD77DF" w:rsidRDefault="00FD77DF" w:rsidP="007C206C">
      <w:pPr>
        <w:pStyle w:val="ListBullet1"/>
        <w:numPr>
          <w:ilvl w:val="1"/>
          <w:numId w:val="7"/>
        </w:numPr>
        <w:jc w:val="both"/>
      </w:pPr>
      <w:r>
        <w:t xml:space="preserve">P2P transfer Transactions where mobiquity is sender </w:t>
      </w:r>
    </w:p>
    <w:p w14:paraId="36A77809" w14:textId="77777777" w:rsidR="00FD77DF" w:rsidRDefault="00FD77DF" w:rsidP="007C206C">
      <w:pPr>
        <w:pStyle w:val="ListBullet1"/>
        <w:numPr>
          <w:ilvl w:val="1"/>
          <w:numId w:val="7"/>
        </w:numPr>
        <w:jc w:val="both"/>
      </w:pPr>
      <w:r>
        <w:t xml:space="preserve">P2P transfer where mobiquity is receiver </w:t>
      </w:r>
    </w:p>
    <w:p w14:paraId="39D38C35" w14:textId="39D34238" w:rsidR="003C5116" w:rsidRDefault="003C5116" w:rsidP="007C206C">
      <w:pPr>
        <w:pStyle w:val="ListBullet1"/>
        <w:numPr>
          <w:ilvl w:val="0"/>
          <w:numId w:val="8"/>
        </w:numPr>
        <w:jc w:val="both"/>
        <w:rPr>
          <w:ins w:id="188" w:author="Nusrat Jabin Khan" w:date="2019-05-14T20:43:00Z"/>
        </w:rPr>
      </w:pPr>
      <w:ins w:id="189" w:author="Nusrat Jabin Khan" w:date="2019-05-14T20:43:00Z">
        <w:r>
          <w:t xml:space="preserve">HPS LIS file will also contain following reversal transaction request which needs to process at Member </w:t>
        </w:r>
      </w:ins>
      <w:ins w:id="190" w:author="Nusrat Jabin Khan" w:date="2019-05-14T21:22:00Z">
        <w:r w:rsidR="00F37BFA">
          <w:t>MFS</w:t>
        </w:r>
      </w:ins>
      <w:ins w:id="191" w:author="Nusrat Jabin Khan" w:date="2019-05-14T20:43:00Z">
        <w:r>
          <w:t xml:space="preserve"> based on dispute raised by other MFS members. </w:t>
        </w:r>
      </w:ins>
    </w:p>
    <w:p w14:paraId="03B6B243" w14:textId="77777777" w:rsidR="003C5116" w:rsidRDefault="003C5116" w:rsidP="007C206C">
      <w:pPr>
        <w:pStyle w:val="ListBullet1"/>
        <w:numPr>
          <w:ilvl w:val="1"/>
          <w:numId w:val="7"/>
        </w:numPr>
        <w:rPr>
          <w:ins w:id="192" w:author="Nusrat Jabin Khan" w:date="2019-05-14T20:43:00Z"/>
        </w:rPr>
      </w:pPr>
      <w:ins w:id="193" w:author="Nusrat Jabin Khan" w:date="2019-05-14T20:43:00Z">
        <w:r>
          <w:t xml:space="preserve">Refusal of P2P transfer where mobiquity was sender </w:t>
        </w:r>
      </w:ins>
    </w:p>
    <w:p w14:paraId="28873CCD" w14:textId="264DFB87" w:rsidR="00C666DC" w:rsidRDefault="00C666DC" w:rsidP="007C206C">
      <w:pPr>
        <w:pStyle w:val="ListBullet1"/>
        <w:numPr>
          <w:ilvl w:val="0"/>
          <w:numId w:val="8"/>
        </w:numPr>
        <w:jc w:val="both"/>
      </w:pPr>
      <w:ins w:id="194" w:author="Nusrat Jabin Khan" w:date="2019-05-16T10:04:00Z">
        <w:r>
          <w:t xml:space="preserve">For </w:t>
        </w:r>
      </w:ins>
      <w:ins w:id="195" w:author="Nusrat Jabin Khan" w:date="2019-05-16T10:02:00Z">
        <w:r>
          <w:t>received</w:t>
        </w:r>
      </w:ins>
      <w:ins w:id="196" w:author="Nusrat Jabin Khan" w:date="2019-05-16T10:04:00Z">
        <w:r>
          <w:t xml:space="preserve"> P2P </w:t>
        </w:r>
      </w:ins>
      <w:ins w:id="197" w:author="Nusrat Jabin Khan" w:date="2019-05-16T10:02:00Z">
        <w:r>
          <w:t>refusal transaction</w:t>
        </w:r>
      </w:ins>
      <w:ins w:id="198" w:author="Nusrat Jabin Khan" w:date="2019-05-16T10:05:00Z">
        <w:r>
          <w:t>s</w:t>
        </w:r>
      </w:ins>
      <w:ins w:id="199" w:author="Nusrat Jabin Khan" w:date="2019-05-16T10:02:00Z">
        <w:r>
          <w:t xml:space="preserve"> in LIS file, mobiquity should process that transaction with </w:t>
        </w:r>
      </w:ins>
      <w:ins w:id="200" w:author="Nusrat Jabin Khan" w:date="2019-05-16T10:03:00Z">
        <w:r>
          <w:t>transaction</w:t>
        </w:r>
      </w:ins>
      <w:ins w:id="201" w:author="Nusrat Jabin Khan" w:date="2019-05-16T10:02:00Z">
        <w:r>
          <w:t xml:space="preserve"> </w:t>
        </w:r>
      </w:ins>
      <w:ins w:id="202" w:author="Nusrat Jabin Khan" w:date="2019-05-16T10:03:00Z">
        <w:r>
          <w:t xml:space="preserve">correction. </w:t>
        </w:r>
      </w:ins>
    </w:p>
    <w:p w14:paraId="730C5147" w14:textId="77777777" w:rsidR="00FD77DF" w:rsidRDefault="00FD77DF" w:rsidP="007C206C">
      <w:pPr>
        <w:pStyle w:val="ListBullet1"/>
        <w:numPr>
          <w:ilvl w:val="0"/>
          <w:numId w:val="8"/>
        </w:numPr>
        <w:jc w:val="both"/>
      </w:pPr>
      <w:r>
        <w:t>If a MFS member is both sender and receiver of the request from/to HPS, that member will receive a single LIS file which should contain all the transactions where mobiquity users’ account are debited and credited</w:t>
      </w:r>
    </w:p>
    <w:p w14:paraId="3A970083" w14:textId="77777777" w:rsidR="00FD77DF" w:rsidRDefault="00FD77DF" w:rsidP="007C206C">
      <w:pPr>
        <w:pStyle w:val="ListBullet1"/>
        <w:numPr>
          <w:ilvl w:val="0"/>
          <w:numId w:val="8"/>
        </w:numPr>
        <w:jc w:val="both"/>
      </w:pPr>
      <w:r>
        <w:t xml:space="preserve">Refer LIS specifications document for more details on file format and parameter level details </w:t>
      </w:r>
    </w:p>
    <w:p w14:paraId="4DFB74D6" w14:textId="77777777" w:rsidR="00FD77DF" w:rsidRDefault="00FD77DF" w:rsidP="007C206C">
      <w:pPr>
        <w:pStyle w:val="ListBullet1"/>
        <w:numPr>
          <w:ilvl w:val="0"/>
          <w:numId w:val="8"/>
        </w:numPr>
        <w:jc w:val="both"/>
      </w:pPr>
      <w:r>
        <w:object w:dxaOrig="1534" w:dyaOrig="997" w14:anchorId="1EDC4D51">
          <v:shape id="_x0000_i1037" type="#_x0000_t75" style="width:76.2pt;height:49.4pt" o:ole="">
            <v:imagedata r:id="rId41" o:title=""/>
          </v:shape>
          <o:OLEObject Type="Embed" ProgID="AcroExch.Document.DC" ShapeID="_x0000_i1037" DrawAspect="Icon" ObjectID="_1619507418" r:id="rId42"/>
        </w:object>
      </w:r>
      <w:ins w:id="203" w:author="Nusrat Jabin Khan" w:date="2019-03-15T12:55:00Z">
        <w:r>
          <w:object w:dxaOrig="1534" w:dyaOrig="997" w14:anchorId="048ED959">
            <v:shape id="_x0000_i1038" type="#_x0000_t75" style="width:76.2pt;height:49.4pt" o:ole="">
              <v:imagedata r:id="rId43" o:title=""/>
            </v:shape>
            <o:OLEObject Type="Embed" ProgID="Package" ShapeID="_x0000_i1038" DrawAspect="Icon" ObjectID="_1619507419" r:id="rId44"/>
          </w:object>
        </w:r>
      </w:ins>
    </w:p>
    <w:p w14:paraId="42BE0803" w14:textId="77777777" w:rsidR="00FD77DF" w:rsidRDefault="00FD77DF" w:rsidP="007C206C">
      <w:pPr>
        <w:pStyle w:val="ListBullet1"/>
        <w:numPr>
          <w:ilvl w:val="0"/>
          <w:numId w:val="8"/>
        </w:numPr>
        <w:jc w:val="both"/>
      </w:pPr>
      <w:r>
        <w:t xml:space="preserve">HPS generate LIS files from Monday to Saturday, only "business days" and Saturday (excluding public holidays).  File generated on Monday includes all the transactions executed from last Friday to Sunday.  If the day is last business day of the month or last business day of the year HPS generate the end of the month LIS and end of the year LIS </w:t>
      </w:r>
    </w:p>
    <w:p w14:paraId="0F4645DE" w14:textId="77777777" w:rsidR="00FD77DF" w:rsidRDefault="00FD77DF" w:rsidP="007C206C">
      <w:pPr>
        <w:pStyle w:val="ListBullet1"/>
        <w:numPr>
          <w:ilvl w:val="0"/>
          <w:numId w:val="8"/>
        </w:numPr>
        <w:jc w:val="both"/>
      </w:pPr>
      <w:r>
        <w:t xml:space="preserve">HPS generate and send the LIS file even if it contains no message of clearing, settlement or information (empty file, only the header and end of the file appear) </w:t>
      </w:r>
    </w:p>
    <w:p w14:paraId="15F302E8" w14:textId="77777777" w:rsidR="00FD77DF" w:rsidRDefault="00FD77DF" w:rsidP="007C206C">
      <w:pPr>
        <w:pStyle w:val="ListBullet1"/>
        <w:numPr>
          <w:ilvl w:val="0"/>
          <w:numId w:val="8"/>
        </w:numPr>
        <w:jc w:val="both"/>
      </w:pPr>
      <w:r>
        <w:t>File sent by HPS should be transferred to mobiquity via CFT at defined mobiquity server location.</w:t>
      </w:r>
    </w:p>
    <w:p w14:paraId="26C34D08" w14:textId="77777777" w:rsidR="00FD77DF" w:rsidRDefault="00FD77DF" w:rsidP="007C206C">
      <w:pPr>
        <w:pStyle w:val="ListBullet1"/>
        <w:numPr>
          <w:ilvl w:val="0"/>
          <w:numId w:val="8"/>
        </w:numPr>
        <w:jc w:val="both"/>
      </w:pPr>
      <w:r>
        <w:t xml:space="preserve">Mobiquity should create a schedule which runs daily at defined time to read the server location and process the received LIS file </w:t>
      </w:r>
    </w:p>
    <w:p w14:paraId="2D6F0213" w14:textId="77777777" w:rsidR="00FD77DF" w:rsidRDefault="00FD77DF" w:rsidP="007C206C">
      <w:pPr>
        <w:pStyle w:val="ListBullet1"/>
        <w:numPr>
          <w:ilvl w:val="0"/>
          <w:numId w:val="8"/>
        </w:numPr>
        <w:jc w:val="both"/>
      </w:pPr>
      <w:r>
        <w:t>This LIS file will have two sections:</w:t>
      </w:r>
    </w:p>
    <w:p w14:paraId="16AF6866" w14:textId="77777777" w:rsidR="00FD77DF" w:rsidRDefault="00FD77DF" w:rsidP="007C206C">
      <w:pPr>
        <w:pStyle w:val="ListBullet1"/>
        <w:numPr>
          <w:ilvl w:val="1"/>
          <w:numId w:val="10"/>
        </w:numPr>
        <w:tabs>
          <w:tab w:val="num" w:pos="360"/>
        </w:tabs>
        <w:jc w:val="both"/>
      </w:pPr>
      <w:r>
        <w:rPr>
          <w:b/>
        </w:rPr>
        <w:t>FS</w:t>
      </w:r>
      <w:r>
        <w:t>: This section contains the summary of all transactions mentioned in the second section (FE). One record in this section is called a transaction code (TC).</w:t>
      </w:r>
    </w:p>
    <w:p w14:paraId="6244CE32" w14:textId="77777777" w:rsidR="00FD77DF" w:rsidRDefault="00FD77DF" w:rsidP="007C206C">
      <w:pPr>
        <w:pStyle w:val="ListBullet1"/>
        <w:numPr>
          <w:ilvl w:val="1"/>
          <w:numId w:val="10"/>
        </w:numPr>
        <w:tabs>
          <w:tab w:val="num" w:pos="360"/>
        </w:tabs>
        <w:jc w:val="both"/>
      </w:pPr>
      <w:r>
        <w:rPr>
          <w:b/>
        </w:rPr>
        <w:t>FE</w:t>
      </w:r>
      <w:r>
        <w:t xml:space="preserve">: This section contains the transaction records and each record contains complete transactions details, each record having a 256-byte length. One record in this section of LIS is called a transaction component record (TCR) </w:t>
      </w:r>
    </w:p>
    <w:p w14:paraId="04A73666" w14:textId="77777777" w:rsidR="00FD77DF" w:rsidRDefault="00FD77DF" w:rsidP="007C206C">
      <w:pPr>
        <w:pStyle w:val="ListBullet1"/>
        <w:numPr>
          <w:ilvl w:val="0"/>
          <w:numId w:val="8"/>
        </w:numPr>
        <w:jc w:val="both"/>
      </w:pPr>
      <w:r>
        <w:t xml:space="preserve">Mobiquity should parse the file, validate each record and process each record based on the transaction code mentioned. Each record in LIS is of defined length of 256 </w:t>
      </w:r>
    </w:p>
    <w:p w14:paraId="1DDE9F8E" w14:textId="616C8B46" w:rsidR="00FD77DF" w:rsidRDefault="00FD77DF" w:rsidP="007C206C">
      <w:pPr>
        <w:pStyle w:val="ListBullet1"/>
        <w:numPr>
          <w:ilvl w:val="0"/>
          <w:numId w:val="8"/>
        </w:numPr>
        <w:jc w:val="both"/>
      </w:pPr>
      <w:r>
        <w:t xml:space="preserve">Before processing the file mobiquity should perform file validation steps (Refer LIS specs). If any of the record in received LIS file failed due to any </w:t>
      </w:r>
      <w:r w:rsidR="007C206C">
        <w:t xml:space="preserve">integrity </w:t>
      </w:r>
      <w:r>
        <w:t>validation failure, mobiquity should reject the complete file. At the end of file treatment, mobiquity should generate the log report listing all rejections and their reasons. This log file should be transferred to HPS. HPS will correct the file and resubmit it to the mobiquity for processing</w:t>
      </w:r>
      <w:r w:rsidR="007C206C">
        <w:t xml:space="preserve">. If there is any business </w:t>
      </w:r>
      <w:r w:rsidR="007C206C">
        <w:lastRenderedPageBreak/>
        <w:t xml:space="preserve">check failure at mobiquity side for any of the received record in LIS file, such failures should be handled or resolved with in mobiquity and will not be reported </w:t>
      </w:r>
      <w:r>
        <w:t xml:space="preserve"> </w:t>
      </w:r>
      <w:r w:rsidR="007C206C">
        <w:t>to HPS.</w:t>
      </w:r>
    </w:p>
    <w:p w14:paraId="009BBC6B" w14:textId="7EDE5DD1" w:rsidR="00FD77DF" w:rsidRDefault="00FD77DF" w:rsidP="007C206C">
      <w:pPr>
        <w:pStyle w:val="ListBullet1"/>
        <w:numPr>
          <w:ilvl w:val="0"/>
          <w:numId w:val="8"/>
        </w:numPr>
        <w:jc w:val="both"/>
        <w:rPr>
          <w:ins w:id="204" w:author="Nusrat Jabin Khan" w:date="2019-05-16T10:05:00Z"/>
        </w:rPr>
      </w:pPr>
      <w:r>
        <w:t>Once all validations are executed successfully, mobiquity should process the transactions based on the r</w:t>
      </w:r>
      <w:r w:rsidR="007C206C">
        <w:t xml:space="preserve">eceived information in LIS file. </w:t>
      </w:r>
      <w:bookmarkStart w:id="205" w:name="_GoBack"/>
    </w:p>
    <w:p w14:paraId="55ED1ED0" w14:textId="28AB408A" w:rsidR="00C666DC" w:rsidRDefault="00C666DC" w:rsidP="00C666DC">
      <w:pPr>
        <w:pStyle w:val="ListBullet1"/>
        <w:numPr>
          <w:ilvl w:val="0"/>
          <w:numId w:val="8"/>
        </w:numPr>
        <w:jc w:val="both"/>
        <w:rPr>
          <w:ins w:id="206" w:author="Nusrat Jabin Khan" w:date="2019-05-16T10:05:00Z"/>
        </w:rPr>
      </w:pPr>
      <w:ins w:id="207" w:author="Nusrat Jabin Khan" w:date="2019-05-16T10:05:00Z">
        <w:r>
          <w:t xml:space="preserve">To update the status of ambiguous transactions at mobiquity system refer </w:t>
        </w:r>
        <w:r>
          <w:rPr>
            <w:b/>
          </w:rPr>
          <w:fldChar w:fldCharType="begin"/>
        </w:r>
        <w:r>
          <w:rPr>
            <w:b/>
          </w:rPr>
          <w:instrText xml:space="preserve"> HYPERLINK  \l "_Transactions_exception_management" </w:instrText>
        </w:r>
        <w:r>
          <w:rPr>
            <w:b/>
          </w:rPr>
          <w:fldChar w:fldCharType="separate"/>
        </w:r>
        <w:r w:rsidRPr="00DC1BD5">
          <w:rPr>
            <w:rStyle w:val="Hyperlink"/>
            <w:b/>
          </w:rPr>
          <w:t>exception management</w:t>
        </w:r>
        <w:r>
          <w:rPr>
            <w:b/>
          </w:rPr>
          <w:fldChar w:fldCharType="end"/>
        </w:r>
        <w:r>
          <w:rPr>
            <w:b/>
          </w:rPr>
          <w:t xml:space="preserve"> </w:t>
        </w:r>
        <w:r w:rsidRPr="00DC1BD5">
          <w:t>table</w:t>
        </w:r>
      </w:ins>
    </w:p>
    <w:bookmarkEnd w:id="205"/>
    <w:p w14:paraId="71980054" w14:textId="77777777" w:rsidR="00FD77DF" w:rsidRDefault="00FD77DF" w:rsidP="00FD77DF">
      <w:pPr>
        <w:pStyle w:val="ListBullet1"/>
        <w:numPr>
          <w:ilvl w:val="0"/>
          <w:numId w:val="0"/>
        </w:numPr>
        <w:ind w:left="1440"/>
      </w:pPr>
    </w:p>
    <w:p w14:paraId="6F517DD7" w14:textId="77777777" w:rsidR="00FD77DF" w:rsidRDefault="00FD77DF" w:rsidP="00FD77DF">
      <w:pPr>
        <w:pStyle w:val="ListBullet1"/>
        <w:numPr>
          <w:ilvl w:val="0"/>
          <w:numId w:val="0"/>
        </w:numPr>
        <w:rPr>
          <w:b/>
        </w:rPr>
      </w:pPr>
      <w:r>
        <w:rPr>
          <w:b/>
        </w:rPr>
        <w:t>LIS from MFS member to HPS:</w:t>
      </w:r>
    </w:p>
    <w:p w14:paraId="24559911" w14:textId="77777777" w:rsidR="00FD77DF" w:rsidRDefault="00FD77DF" w:rsidP="007C206C">
      <w:pPr>
        <w:pStyle w:val="ListBullet1"/>
        <w:numPr>
          <w:ilvl w:val="0"/>
          <w:numId w:val="8"/>
        </w:numPr>
        <w:jc w:val="both"/>
      </w:pPr>
      <w:r>
        <w:t xml:space="preserve">Similar to HPS LIS file, each MFS member should generate their daily file in defined format and transfer it to HPS through defined transfer process </w:t>
      </w:r>
    </w:p>
    <w:p w14:paraId="02DDF3AD" w14:textId="77777777" w:rsidR="00FD77DF" w:rsidRDefault="00FD77DF" w:rsidP="007C206C">
      <w:pPr>
        <w:pStyle w:val="ListBullet1"/>
        <w:numPr>
          <w:ilvl w:val="0"/>
          <w:numId w:val="8"/>
        </w:numPr>
        <w:jc w:val="both"/>
      </w:pPr>
      <w:r>
        <w:t xml:space="preserve">MFS member/mobiquity should generate and send the file even if there is no information to be sent to HPS. File should be empty with header and footer details </w:t>
      </w:r>
    </w:p>
    <w:p w14:paraId="17D9E6CD" w14:textId="77777777" w:rsidR="00FD77DF" w:rsidRDefault="00FD77DF" w:rsidP="007C206C">
      <w:pPr>
        <w:pStyle w:val="ListBullet1"/>
        <w:numPr>
          <w:ilvl w:val="0"/>
          <w:numId w:val="8"/>
        </w:numPr>
      </w:pPr>
      <w:r>
        <w:t>MFS member file should be transferred to HPS via CFT</w:t>
      </w:r>
    </w:p>
    <w:p w14:paraId="1D780DBC" w14:textId="77777777" w:rsidR="00FD77DF" w:rsidRDefault="00FD77DF" w:rsidP="007C206C">
      <w:pPr>
        <w:pStyle w:val="ListBullet1"/>
        <w:numPr>
          <w:ilvl w:val="0"/>
          <w:numId w:val="8"/>
        </w:numPr>
        <w:jc w:val="both"/>
      </w:pPr>
      <w:r>
        <w:t>Before processing the file, HPS validates the received file. If any of the record in member MFS file fails due to any validation failure, HPS should reject the complete file. At the end of the file validation, HPS should generate the log report and send it to the member MFS.</w:t>
      </w:r>
    </w:p>
    <w:p w14:paraId="21B3A5D0" w14:textId="77777777" w:rsidR="00FD77DF" w:rsidRDefault="00FD77DF" w:rsidP="007C206C">
      <w:pPr>
        <w:pStyle w:val="ListBullet1"/>
        <w:numPr>
          <w:ilvl w:val="0"/>
          <w:numId w:val="8"/>
        </w:numPr>
        <w:jc w:val="both"/>
      </w:pPr>
      <w:r>
        <w:t>Member MFS should read the received log report and correct the previous file and send the corrected file in next cycle.</w:t>
      </w:r>
    </w:p>
    <w:p w14:paraId="03ECDF1A" w14:textId="77777777" w:rsidR="00FD77DF" w:rsidRDefault="00FD77DF" w:rsidP="007C206C">
      <w:pPr>
        <w:pStyle w:val="ListBullet1"/>
        <w:numPr>
          <w:ilvl w:val="0"/>
          <w:numId w:val="8"/>
        </w:numPr>
        <w:jc w:val="both"/>
      </w:pPr>
      <w:r>
        <w:t>Member MFS file should contains following transaction records:</w:t>
      </w:r>
    </w:p>
    <w:p w14:paraId="3137A750" w14:textId="77777777" w:rsidR="00FD77DF" w:rsidRDefault="00FD77DF" w:rsidP="007C206C">
      <w:pPr>
        <w:pStyle w:val="ListBullet1"/>
        <w:numPr>
          <w:ilvl w:val="1"/>
          <w:numId w:val="8"/>
        </w:numPr>
      </w:pPr>
      <w:r>
        <w:t>P2P receive refusal transaction (where mobiquity is receiver and user want to revert the transaction)</w:t>
      </w:r>
    </w:p>
    <w:p w14:paraId="4A2987F7" w14:textId="77777777" w:rsidR="004200B9" w:rsidRDefault="004200B9" w:rsidP="007C206C">
      <w:pPr>
        <w:pStyle w:val="ListBullet1"/>
        <w:numPr>
          <w:ilvl w:val="0"/>
          <w:numId w:val="8"/>
        </w:numPr>
      </w:pPr>
      <w:r>
        <w:t>If there is no refusal transaction and all HPS LIS file transactions are consolidated successfully, member MFS LIS file should be empty. It should only contain the header of the LIS file.</w:t>
      </w:r>
    </w:p>
    <w:p w14:paraId="5270BDAD" w14:textId="77777777" w:rsidR="004200B9" w:rsidRDefault="004200B9" w:rsidP="004200B9">
      <w:pPr>
        <w:pStyle w:val="ListBullet1"/>
        <w:numPr>
          <w:ilvl w:val="0"/>
          <w:numId w:val="0"/>
        </w:numPr>
        <w:ind w:left="1440"/>
      </w:pPr>
    </w:p>
    <w:p w14:paraId="48DADB71" w14:textId="77777777" w:rsidR="00B227B7" w:rsidRDefault="00237B8D">
      <w:pPr>
        <w:pStyle w:val="Heading2"/>
        <w:numPr>
          <w:ilvl w:val="1"/>
          <w:numId w:val="2"/>
        </w:numPr>
      </w:pPr>
      <w:bookmarkStart w:id="208" w:name="_Toc5113497"/>
      <w:r>
        <w:t>Important Notes &amp; Assumptions</w:t>
      </w:r>
      <w:bookmarkEnd w:id="208"/>
    </w:p>
    <w:p w14:paraId="16DE9A21" w14:textId="77777777" w:rsidR="00992742" w:rsidRDefault="007322FD" w:rsidP="00970D49">
      <w:pPr>
        <w:pStyle w:val="ListBullet1"/>
        <w:numPr>
          <w:ilvl w:val="0"/>
          <w:numId w:val="4"/>
        </w:numPr>
      </w:pPr>
      <w:r>
        <w:t>This section lists all the important points that the author wants the reader to take note &amp; also which the author has assumed to be true &amp; accordingly have proposed the solution against the requirement.</w:t>
      </w:r>
    </w:p>
    <w:p w14:paraId="5D67DD23" w14:textId="37142C51" w:rsidR="00992742" w:rsidRPr="00992742" w:rsidRDefault="00992742" w:rsidP="00970D49">
      <w:pPr>
        <w:pStyle w:val="ListBullet1"/>
        <w:numPr>
          <w:ilvl w:val="0"/>
          <w:numId w:val="4"/>
        </w:numPr>
      </w:pPr>
      <w:r w:rsidRPr="00992742">
        <w:t>SMS to be sent from Inte</w:t>
      </w:r>
      <w:r>
        <w:t>rOp for the Off-Us</w:t>
      </w:r>
      <w:r w:rsidR="0006026D">
        <w:t xml:space="preserve"> </w:t>
      </w:r>
      <w:r w:rsidR="000706AD">
        <w:t xml:space="preserve">transactions </w:t>
      </w:r>
      <w:r w:rsidR="0006026D">
        <w:t>and On-Us</w:t>
      </w:r>
      <w:r>
        <w:t xml:space="preserve"> transaction</w:t>
      </w:r>
      <w:r w:rsidR="0006026D">
        <w:t>s</w:t>
      </w:r>
      <w:r w:rsidR="000706AD">
        <w:t xml:space="preserve"> notifications will be handled through Tango system. Sending SMS from Tango or InterOp should be co</w:t>
      </w:r>
      <w:r w:rsidRPr="00992742">
        <w:t>nfigurable.</w:t>
      </w:r>
      <w:r w:rsidRPr="000706AD">
        <w:t xml:space="preserve"> Block SMS tag will be used at the Tango system to stop sending SMS from Tango</w:t>
      </w:r>
    </w:p>
    <w:p w14:paraId="101BF8F3" w14:textId="77777777" w:rsidR="007322FD" w:rsidRDefault="007322FD" w:rsidP="00992742">
      <w:pPr>
        <w:pStyle w:val="BodyText2"/>
      </w:pPr>
    </w:p>
    <w:p w14:paraId="4FD69624" w14:textId="4A9D6DEA" w:rsidR="00B227B7" w:rsidRDefault="00237B8D">
      <w:pPr>
        <w:pStyle w:val="Heading2"/>
        <w:numPr>
          <w:ilvl w:val="1"/>
          <w:numId w:val="2"/>
        </w:numPr>
        <w:pBdr>
          <w:bottom w:val="single" w:sz="8" w:space="5" w:color="E31837"/>
        </w:pBdr>
      </w:pPr>
      <w:bookmarkStart w:id="209" w:name="_Toc5113498"/>
      <w:r>
        <w:t xml:space="preserve">Dependencies on </w:t>
      </w:r>
      <w:r w:rsidR="00BF42B6">
        <w:t>Orange</w:t>
      </w:r>
      <w:bookmarkEnd w:id="209"/>
    </w:p>
    <w:p w14:paraId="5A8AE828" w14:textId="77777777" w:rsidR="007322FD" w:rsidRPr="00CD1B98" w:rsidRDefault="007322FD" w:rsidP="00992742">
      <w:pPr>
        <w:pStyle w:val="BodyText2"/>
      </w:pPr>
      <w:r>
        <w:t>This section lists all those points, against which inputs are required from the client &amp; without which final delivery cannot be made.</w:t>
      </w:r>
    </w:p>
    <w:p w14:paraId="36DD1567" w14:textId="77777777" w:rsidR="007322FD" w:rsidRDefault="007322FD" w:rsidP="004E34F7">
      <w:pPr>
        <w:pStyle w:val="ListBullet1"/>
        <w:numPr>
          <w:ilvl w:val="0"/>
          <w:numId w:val="0"/>
        </w:numPr>
        <w:ind w:left="1440" w:hanging="360"/>
      </w:pPr>
    </w:p>
    <w:p w14:paraId="764AB6FF" w14:textId="6098C16D" w:rsidR="00B227B7" w:rsidRDefault="00BF42B6" w:rsidP="00970D49">
      <w:pPr>
        <w:pStyle w:val="ListBullet1"/>
        <w:numPr>
          <w:ilvl w:val="0"/>
          <w:numId w:val="4"/>
        </w:numPr>
      </w:pPr>
      <w:r>
        <w:t>Orange</w:t>
      </w:r>
      <w:r w:rsidR="00237B8D">
        <w:t xml:space="preserve"> should finalize the scope of HPS for phase 1.</w:t>
      </w:r>
    </w:p>
    <w:p w14:paraId="2B5B3F43" w14:textId="4FA68E40" w:rsidR="00B227B7" w:rsidRDefault="00237B8D" w:rsidP="00970D49">
      <w:pPr>
        <w:pStyle w:val="ListBullet1"/>
        <w:numPr>
          <w:ilvl w:val="0"/>
          <w:numId w:val="4"/>
        </w:numPr>
      </w:pPr>
      <w:r>
        <w:t>Finalize the flow and business rules for HPS transactions</w:t>
      </w:r>
      <w:r w:rsidR="007322FD">
        <w:t>.</w:t>
      </w:r>
    </w:p>
    <w:p w14:paraId="71F49936" w14:textId="43ABFACD" w:rsidR="007322FD" w:rsidRDefault="007322FD" w:rsidP="00970D49">
      <w:pPr>
        <w:pStyle w:val="ListBullet1"/>
        <w:numPr>
          <w:ilvl w:val="0"/>
          <w:numId w:val="4"/>
        </w:numPr>
      </w:pPr>
      <w:r>
        <w:t>Finalize the global reporting requirements.</w:t>
      </w:r>
    </w:p>
    <w:p w14:paraId="6696B319" w14:textId="77777777" w:rsidR="00B227B7" w:rsidRDefault="00B227B7" w:rsidP="000165C0">
      <w:pPr>
        <w:pStyle w:val="BodyText2"/>
      </w:pPr>
    </w:p>
    <w:p w14:paraId="3E61A40B" w14:textId="77777777" w:rsidR="00B227B7" w:rsidRDefault="00237B8D">
      <w:pPr>
        <w:pStyle w:val="Heading2"/>
        <w:numPr>
          <w:ilvl w:val="1"/>
          <w:numId w:val="2"/>
        </w:numPr>
      </w:pPr>
      <w:bookmarkStart w:id="210" w:name="_Toc5113499"/>
      <w:r>
        <w:lastRenderedPageBreak/>
        <w:t>Out of Scope &amp; Risks</w:t>
      </w:r>
      <w:bookmarkEnd w:id="210"/>
      <w:r>
        <w:t xml:space="preserve"> </w:t>
      </w:r>
    </w:p>
    <w:p w14:paraId="5ED90A6F" w14:textId="77777777" w:rsidR="00774F2F" w:rsidRDefault="00774F2F" w:rsidP="00992742">
      <w:pPr>
        <w:pStyle w:val="BodyText2"/>
      </w:pPr>
      <w:r>
        <w:t>This section lists all those points, which may have been asked as part of requirement but has not been considered as part of deliverable scope. This section also lists any risks that may have foreseen during analysis.</w:t>
      </w:r>
    </w:p>
    <w:p w14:paraId="0406D460" w14:textId="5AE76B6A" w:rsidR="00774F2F" w:rsidRDefault="00774F2F" w:rsidP="004E34F7">
      <w:pPr>
        <w:pStyle w:val="ListBullet1"/>
        <w:numPr>
          <w:ilvl w:val="0"/>
          <w:numId w:val="0"/>
        </w:numPr>
        <w:ind w:left="1440"/>
      </w:pPr>
    </w:p>
    <w:p w14:paraId="7B10B1D2" w14:textId="681FBCDF" w:rsidR="00774F2F" w:rsidRDefault="00774F2F" w:rsidP="00970D49">
      <w:pPr>
        <w:pStyle w:val="ListBullet1"/>
        <w:numPr>
          <w:ilvl w:val="0"/>
          <w:numId w:val="4"/>
        </w:numPr>
      </w:pPr>
      <w:r>
        <w:t>Any service apart from the services mentioned above in the FSD would be out of scope.</w:t>
      </w:r>
    </w:p>
    <w:p w14:paraId="4D37936E" w14:textId="4043E1E7" w:rsidR="00774F2F" w:rsidRPr="00D33F7D" w:rsidRDefault="00774F2F" w:rsidP="00970D49">
      <w:pPr>
        <w:pStyle w:val="ListBullet1"/>
        <w:numPr>
          <w:ilvl w:val="0"/>
          <w:numId w:val="4"/>
        </w:numPr>
      </w:pPr>
      <w:r>
        <w:t xml:space="preserve">All the access channels and customizations to any access channels </w:t>
      </w:r>
      <w:r w:rsidR="0091567A">
        <w:t>are</w:t>
      </w:r>
      <w:r>
        <w:t xml:space="preserve"> out of scope.</w:t>
      </w:r>
    </w:p>
    <w:p w14:paraId="391B430C" w14:textId="11CC1F4A" w:rsidR="00B227B7" w:rsidRDefault="00237B8D">
      <w:pPr>
        <w:rPr>
          <w:rFonts w:ascii="Arial" w:eastAsia="Calibri" w:hAnsi="Arial" w:cs="Arial"/>
          <w:bCs/>
          <w:sz w:val="20"/>
          <w:szCs w:val="20"/>
        </w:rPr>
      </w:pPr>
      <w:r>
        <w:br w:type="page"/>
      </w:r>
    </w:p>
    <w:p w14:paraId="65E7E4D8" w14:textId="77777777" w:rsidR="00B227B7" w:rsidRDefault="00237B8D">
      <w:pPr>
        <w:pStyle w:val="SectionHead"/>
      </w:pPr>
      <w:bookmarkStart w:id="211" w:name="_Toc5113500"/>
      <w:r>
        <w:lastRenderedPageBreak/>
        <w:t>Sign offs</w:t>
      </w:r>
      <w:bookmarkEnd w:id="211"/>
    </w:p>
    <w:p w14:paraId="0C43293C" w14:textId="77777777" w:rsidR="00B227B7" w:rsidRDefault="00B227B7">
      <w:pPr>
        <w:rPr>
          <w:rFonts w:ascii="Arial" w:eastAsia="Calibri" w:hAnsi="Arial" w:cs="Arial"/>
          <w:b/>
          <w:color w:val="E31837"/>
          <w:sz w:val="28"/>
          <w:szCs w:val="28"/>
        </w:rPr>
      </w:pPr>
    </w:p>
    <w:tbl>
      <w:tblPr>
        <w:tblStyle w:val="TableGrid"/>
        <w:tblW w:w="8807" w:type="dxa"/>
        <w:tblLook w:val="04A0" w:firstRow="1" w:lastRow="0" w:firstColumn="1" w:lastColumn="0" w:noHBand="0" w:noVBand="1"/>
      </w:tblPr>
      <w:tblGrid>
        <w:gridCol w:w="2202"/>
        <w:gridCol w:w="2869"/>
        <w:gridCol w:w="1984"/>
        <w:gridCol w:w="1752"/>
      </w:tblGrid>
      <w:tr w:rsidR="00B227B7" w14:paraId="0B60FFC6" w14:textId="77777777">
        <w:tc>
          <w:tcPr>
            <w:tcW w:w="2201" w:type="dxa"/>
            <w:shd w:val="clear" w:color="auto" w:fill="BFBFBF" w:themeFill="background1" w:themeFillShade="BF"/>
          </w:tcPr>
          <w:p w14:paraId="07919274" w14:textId="77777777" w:rsidR="00B227B7" w:rsidRDefault="00237B8D" w:rsidP="00992742">
            <w:pPr>
              <w:pStyle w:val="BodyText2"/>
            </w:pPr>
            <w:r>
              <w:t>Position</w:t>
            </w:r>
          </w:p>
        </w:tc>
        <w:tc>
          <w:tcPr>
            <w:tcW w:w="2869" w:type="dxa"/>
            <w:shd w:val="clear" w:color="auto" w:fill="BFBFBF" w:themeFill="background1" w:themeFillShade="BF"/>
          </w:tcPr>
          <w:p w14:paraId="76AC33B2" w14:textId="77777777" w:rsidR="00B227B7" w:rsidRDefault="00237B8D" w:rsidP="00992742">
            <w:pPr>
              <w:pStyle w:val="BodyText2"/>
            </w:pPr>
            <w:r>
              <w:t>Name</w:t>
            </w:r>
          </w:p>
        </w:tc>
        <w:tc>
          <w:tcPr>
            <w:tcW w:w="1984" w:type="dxa"/>
            <w:shd w:val="clear" w:color="auto" w:fill="BFBFBF" w:themeFill="background1" w:themeFillShade="BF"/>
          </w:tcPr>
          <w:p w14:paraId="47481F69" w14:textId="77777777" w:rsidR="00B227B7" w:rsidRDefault="00237B8D" w:rsidP="00992742">
            <w:pPr>
              <w:pStyle w:val="BodyText2"/>
            </w:pPr>
            <w:r>
              <w:t>Signature</w:t>
            </w:r>
          </w:p>
        </w:tc>
        <w:tc>
          <w:tcPr>
            <w:tcW w:w="1752" w:type="dxa"/>
            <w:shd w:val="clear" w:color="auto" w:fill="BFBFBF" w:themeFill="background1" w:themeFillShade="BF"/>
          </w:tcPr>
          <w:p w14:paraId="34E9E0C7" w14:textId="77777777" w:rsidR="00B227B7" w:rsidRDefault="00237B8D" w:rsidP="000165C0">
            <w:pPr>
              <w:pStyle w:val="BodyText2"/>
            </w:pPr>
            <w:r>
              <w:t>Date of signature</w:t>
            </w:r>
          </w:p>
        </w:tc>
      </w:tr>
      <w:tr w:rsidR="00B227B7" w14:paraId="625008EB" w14:textId="77777777">
        <w:trPr>
          <w:trHeight w:val="834"/>
        </w:trPr>
        <w:tc>
          <w:tcPr>
            <w:tcW w:w="2201" w:type="dxa"/>
            <w:shd w:val="clear" w:color="auto" w:fill="auto"/>
            <w:vAlign w:val="center"/>
          </w:tcPr>
          <w:p w14:paraId="2340FB5D" w14:textId="77777777" w:rsidR="00B227B7" w:rsidRDefault="00B227B7" w:rsidP="00992742">
            <w:pPr>
              <w:pStyle w:val="BodyText2"/>
            </w:pPr>
          </w:p>
        </w:tc>
        <w:tc>
          <w:tcPr>
            <w:tcW w:w="2869" w:type="dxa"/>
            <w:shd w:val="clear" w:color="auto" w:fill="auto"/>
          </w:tcPr>
          <w:p w14:paraId="0EF7ED9D" w14:textId="77777777" w:rsidR="00B227B7" w:rsidRDefault="00B227B7" w:rsidP="00992742">
            <w:pPr>
              <w:pStyle w:val="BodyText2"/>
            </w:pPr>
          </w:p>
        </w:tc>
        <w:tc>
          <w:tcPr>
            <w:tcW w:w="1984" w:type="dxa"/>
            <w:shd w:val="clear" w:color="auto" w:fill="auto"/>
          </w:tcPr>
          <w:p w14:paraId="586356CE" w14:textId="77777777" w:rsidR="00B227B7" w:rsidRDefault="00B227B7" w:rsidP="00992742">
            <w:pPr>
              <w:pStyle w:val="BodyText2"/>
            </w:pPr>
          </w:p>
        </w:tc>
        <w:tc>
          <w:tcPr>
            <w:tcW w:w="1752" w:type="dxa"/>
            <w:shd w:val="clear" w:color="auto" w:fill="auto"/>
          </w:tcPr>
          <w:p w14:paraId="76061492" w14:textId="77777777" w:rsidR="00B227B7" w:rsidRDefault="00B227B7" w:rsidP="000165C0">
            <w:pPr>
              <w:pStyle w:val="BodyText2"/>
            </w:pPr>
          </w:p>
        </w:tc>
      </w:tr>
      <w:tr w:rsidR="00B227B7" w14:paraId="6AAE0423" w14:textId="77777777">
        <w:trPr>
          <w:trHeight w:val="828"/>
        </w:trPr>
        <w:tc>
          <w:tcPr>
            <w:tcW w:w="2201" w:type="dxa"/>
            <w:shd w:val="clear" w:color="auto" w:fill="auto"/>
            <w:vAlign w:val="center"/>
          </w:tcPr>
          <w:p w14:paraId="3372FE28" w14:textId="77777777" w:rsidR="00B227B7" w:rsidRDefault="00B227B7" w:rsidP="00992742">
            <w:pPr>
              <w:pStyle w:val="BodyText2"/>
            </w:pPr>
          </w:p>
        </w:tc>
        <w:tc>
          <w:tcPr>
            <w:tcW w:w="2869" w:type="dxa"/>
            <w:shd w:val="clear" w:color="auto" w:fill="auto"/>
          </w:tcPr>
          <w:p w14:paraId="5D8D15C1" w14:textId="77777777" w:rsidR="00B227B7" w:rsidRDefault="00B227B7" w:rsidP="00992742">
            <w:pPr>
              <w:pStyle w:val="BodyText2"/>
            </w:pPr>
          </w:p>
        </w:tc>
        <w:tc>
          <w:tcPr>
            <w:tcW w:w="1984" w:type="dxa"/>
            <w:shd w:val="clear" w:color="auto" w:fill="auto"/>
          </w:tcPr>
          <w:p w14:paraId="0888630F" w14:textId="77777777" w:rsidR="00B227B7" w:rsidRDefault="00B227B7" w:rsidP="00992742">
            <w:pPr>
              <w:pStyle w:val="BodyText2"/>
            </w:pPr>
          </w:p>
        </w:tc>
        <w:tc>
          <w:tcPr>
            <w:tcW w:w="1752" w:type="dxa"/>
            <w:shd w:val="clear" w:color="auto" w:fill="auto"/>
          </w:tcPr>
          <w:p w14:paraId="734CF709" w14:textId="77777777" w:rsidR="00B227B7" w:rsidRDefault="00B227B7" w:rsidP="000165C0">
            <w:pPr>
              <w:pStyle w:val="BodyText2"/>
            </w:pPr>
          </w:p>
        </w:tc>
      </w:tr>
      <w:tr w:rsidR="00B227B7" w14:paraId="7A57A2C9" w14:textId="77777777">
        <w:trPr>
          <w:trHeight w:val="858"/>
        </w:trPr>
        <w:tc>
          <w:tcPr>
            <w:tcW w:w="2201" w:type="dxa"/>
            <w:shd w:val="clear" w:color="auto" w:fill="auto"/>
            <w:vAlign w:val="center"/>
          </w:tcPr>
          <w:p w14:paraId="30E193E6" w14:textId="77777777" w:rsidR="00B227B7" w:rsidRDefault="00B227B7" w:rsidP="00992742">
            <w:pPr>
              <w:pStyle w:val="BodyText2"/>
            </w:pPr>
          </w:p>
        </w:tc>
        <w:tc>
          <w:tcPr>
            <w:tcW w:w="2869" w:type="dxa"/>
            <w:shd w:val="clear" w:color="auto" w:fill="auto"/>
          </w:tcPr>
          <w:p w14:paraId="58F3A895" w14:textId="77777777" w:rsidR="00B227B7" w:rsidRDefault="00B227B7" w:rsidP="00992742">
            <w:pPr>
              <w:pStyle w:val="BodyText2"/>
            </w:pPr>
          </w:p>
        </w:tc>
        <w:tc>
          <w:tcPr>
            <w:tcW w:w="1984" w:type="dxa"/>
            <w:shd w:val="clear" w:color="auto" w:fill="auto"/>
          </w:tcPr>
          <w:p w14:paraId="169747A7" w14:textId="77777777" w:rsidR="00B227B7" w:rsidRDefault="00B227B7" w:rsidP="00992742">
            <w:pPr>
              <w:pStyle w:val="BodyText2"/>
            </w:pPr>
          </w:p>
        </w:tc>
        <w:tc>
          <w:tcPr>
            <w:tcW w:w="1752" w:type="dxa"/>
            <w:shd w:val="clear" w:color="auto" w:fill="auto"/>
          </w:tcPr>
          <w:p w14:paraId="44A49E3F" w14:textId="77777777" w:rsidR="00B227B7" w:rsidRDefault="00B227B7" w:rsidP="000165C0">
            <w:pPr>
              <w:pStyle w:val="BodyText2"/>
            </w:pPr>
          </w:p>
        </w:tc>
      </w:tr>
    </w:tbl>
    <w:p w14:paraId="0F0CF94D" w14:textId="77777777" w:rsidR="00B227B7" w:rsidRDefault="00B227B7">
      <w:pPr>
        <w:rPr>
          <w:rFonts w:ascii="Arial" w:eastAsia="Calibri" w:hAnsi="Arial" w:cs="Arial"/>
          <w:b/>
          <w:color w:val="E31837"/>
          <w:sz w:val="28"/>
          <w:szCs w:val="28"/>
        </w:rPr>
      </w:pPr>
    </w:p>
    <w:p w14:paraId="7FC4B13F" w14:textId="77777777" w:rsidR="00B227B7" w:rsidRDefault="00237B8D">
      <w:pPr>
        <w:rPr>
          <w:rFonts w:ascii="Arial" w:eastAsia="Calibri" w:hAnsi="Arial" w:cs="Arial"/>
          <w:b/>
          <w:color w:val="E31837"/>
          <w:sz w:val="28"/>
          <w:szCs w:val="28"/>
        </w:rPr>
      </w:pPr>
      <w:r>
        <w:br w:type="page"/>
      </w:r>
    </w:p>
    <w:p w14:paraId="37D0B985" w14:textId="77777777" w:rsidR="00B227B7" w:rsidRDefault="00237B8D">
      <w:pPr>
        <w:spacing w:after="200" w:line="276" w:lineRule="auto"/>
        <w:rPr>
          <w:rFonts w:ascii="Arial" w:eastAsia="Calibri" w:hAnsi="Arial" w:cs="Arial"/>
          <w:b/>
          <w:color w:val="E31837"/>
          <w:sz w:val="28"/>
          <w:szCs w:val="28"/>
        </w:rPr>
      </w:pPr>
      <w:r>
        <w:rPr>
          <w:rFonts w:ascii="Arial" w:eastAsia="Calibri" w:hAnsi="Arial" w:cs="Arial"/>
          <w:b/>
          <w:color w:val="E31837"/>
          <w:sz w:val="28"/>
          <w:szCs w:val="28"/>
        </w:rPr>
        <w:lastRenderedPageBreak/>
        <w:t xml:space="preserve">Disclaimer </w:t>
      </w:r>
    </w:p>
    <w:p w14:paraId="5D69F211" w14:textId="4FE1068B" w:rsidR="00B227B7" w:rsidRDefault="00237B8D">
      <w:pPr>
        <w:tabs>
          <w:tab w:val="left" w:pos="720"/>
        </w:tabs>
        <w:spacing w:before="60" w:after="60"/>
        <w:jc w:val="both"/>
        <w:rPr>
          <w:rFonts w:ascii="Arial" w:eastAsia="Arial" w:hAnsi="Arial" w:cs="Arial"/>
          <w:color w:val="0D0D0D"/>
          <w:sz w:val="20"/>
          <w:szCs w:val="20"/>
        </w:rPr>
      </w:pPr>
      <w:r>
        <w:rPr>
          <w:rFonts w:ascii="Arial" w:eastAsia="Arial" w:hAnsi="Arial" w:cs="Arial"/>
          <w:color w:val="0D0D0D"/>
          <w:sz w:val="20"/>
          <w:szCs w:val="20"/>
        </w:rPr>
        <w:t>Copyright © 201</w:t>
      </w:r>
      <w:r w:rsidR="0091567A">
        <w:rPr>
          <w:rFonts w:ascii="Arial" w:eastAsia="Arial" w:hAnsi="Arial" w:cs="Arial"/>
          <w:color w:val="0D0D0D"/>
          <w:sz w:val="20"/>
          <w:szCs w:val="20"/>
        </w:rPr>
        <w:t>9</w:t>
      </w:r>
      <w:r>
        <w:rPr>
          <w:rFonts w:ascii="Arial" w:eastAsia="Arial" w:hAnsi="Arial" w:cs="Arial"/>
          <w:color w:val="0D0D0D"/>
          <w:sz w:val="20"/>
          <w:szCs w:val="20"/>
        </w:rPr>
        <w:t xml:space="preserve">:  Comviva Technologies Ltd, Registered Office at A-26, Info City, Sector 34, Gurgaon-122001, Haryana, India. </w:t>
      </w:r>
    </w:p>
    <w:p w14:paraId="44784C58" w14:textId="77777777" w:rsidR="00B227B7" w:rsidRDefault="00B227B7">
      <w:pPr>
        <w:tabs>
          <w:tab w:val="left" w:pos="720"/>
        </w:tabs>
        <w:spacing w:before="60" w:after="60"/>
        <w:jc w:val="both"/>
        <w:rPr>
          <w:rFonts w:ascii="Book Antiqua" w:eastAsia="Arial" w:hAnsi="Book Antiqua" w:cs="Arial"/>
          <w:color w:val="0D0D0D"/>
          <w:sz w:val="20"/>
          <w:szCs w:val="20"/>
        </w:rPr>
      </w:pPr>
    </w:p>
    <w:p w14:paraId="5615A176" w14:textId="77777777" w:rsidR="00B227B7" w:rsidRDefault="00237B8D">
      <w:pPr>
        <w:tabs>
          <w:tab w:val="left" w:pos="720"/>
        </w:tabs>
        <w:spacing w:before="60" w:after="60"/>
        <w:jc w:val="both"/>
        <w:rPr>
          <w:rFonts w:ascii="Arial" w:eastAsia="Arial" w:hAnsi="Arial" w:cs="Arial"/>
          <w:color w:val="0D0D0D"/>
          <w:sz w:val="20"/>
          <w:szCs w:val="20"/>
        </w:rPr>
      </w:pPr>
      <w:r>
        <w:rPr>
          <w:rFonts w:ascii="Arial" w:eastAsia="Arial" w:hAnsi="Arial" w:cs="Arial"/>
          <w:color w:val="0D0D0D"/>
          <w:sz w:val="20"/>
          <w:szCs w:val="20"/>
        </w:rPr>
        <w:t xml:space="preserve">All rights about this document are reserved and  shall not be , in whole or in part, copied, photocopied, reproduced, translated, or reduced to any manner including but not limited to electronic, mechanical, machine readable ,photographic, optic recording or otherwise without prior consent, in writing, of Comviva Technologies Ltd  (the Company). </w:t>
      </w:r>
    </w:p>
    <w:p w14:paraId="16E00F60" w14:textId="77777777" w:rsidR="00B227B7" w:rsidRDefault="00237B8D">
      <w:pPr>
        <w:tabs>
          <w:tab w:val="left" w:pos="0"/>
        </w:tabs>
        <w:spacing w:before="60" w:after="60"/>
        <w:jc w:val="both"/>
        <w:rPr>
          <w:rFonts w:ascii="Arial" w:eastAsia="Arial" w:hAnsi="Arial" w:cs="Arial"/>
          <w:color w:val="0D0D0D"/>
          <w:sz w:val="20"/>
          <w:szCs w:val="20"/>
        </w:rPr>
      </w:pPr>
      <w:r>
        <w:rPr>
          <w:rFonts w:ascii="Arial" w:eastAsia="Arial" w:hAnsi="Arial" w:cs="Arial"/>
          <w:color w:val="0D0D0D"/>
          <w:sz w:val="20"/>
          <w:szCs w:val="20"/>
        </w:rPr>
        <w:t xml:space="preserve">The information in this document is subject to changes without notice. This describes only the product defined in the introduction of this documentation. This document is intended for the use of prospective customers of the Company Products Solutions and or Services for the sole purpose of the transaction for which the document is submitted. No part of it may be reproduced or transmitted in any form or manner whatsoever without the prior written permission of the company. The Customer, who/which assumes full responsibility for using the document appropriately, the Company, welcomes customer comments as part of the process of continuous development and improvement. </w:t>
      </w:r>
    </w:p>
    <w:p w14:paraId="2CBA91BF" w14:textId="77777777" w:rsidR="00B227B7" w:rsidRDefault="00237B8D">
      <w:pPr>
        <w:tabs>
          <w:tab w:val="left" w:pos="0"/>
        </w:tabs>
        <w:spacing w:before="60" w:after="60"/>
        <w:jc w:val="both"/>
        <w:rPr>
          <w:rFonts w:ascii="Arial" w:eastAsia="Arial" w:hAnsi="Arial" w:cs="Arial"/>
          <w:color w:val="0D0D0D"/>
          <w:sz w:val="20"/>
          <w:szCs w:val="20"/>
        </w:rPr>
      </w:pPr>
      <w:r>
        <w:rPr>
          <w:rFonts w:ascii="Arial" w:eastAsia="Arial" w:hAnsi="Arial" w:cs="Arial"/>
          <w:color w:val="0D0D0D"/>
          <w:sz w:val="20"/>
          <w:szCs w:val="20"/>
        </w:rPr>
        <w:t xml:space="preserve">The Company has made all reasonable efforts to ensure that the information contained in the document are adequate, sufficient and free of material errors and omissions. The Company will, if necessary, explain issues, which may not be covered by the document. However, the Company does not assume any liability of whatsoever nature, for any errors in the document except the responsibility to provide correct information when any such error is brought to company’s knowledge. The Company will not be responsible, in any event, for errors in this document or for any damages, incidental or consequential, including monetary losses that might arise from the use of this document or of the information contained in it.       </w:t>
      </w:r>
    </w:p>
    <w:p w14:paraId="0C7604E3" w14:textId="77777777" w:rsidR="00B227B7" w:rsidRDefault="00237B8D">
      <w:pPr>
        <w:tabs>
          <w:tab w:val="left" w:pos="0"/>
        </w:tabs>
        <w:spacing w:before="60" w:after="60"/>
        <w:jc w:val="both"/>
        <w:rPr>
          <w:rFonts w:ascii="Arial" w:eastAsia="Arial" w:hAnsi="Arial" w:cs="Arial"/>
          <w:color w:val="0D0D0D"/>
          <w:sz w:val="20"/>
          <w:szCs w:val="20"/>
        </w:rPr>
      </w:pPr>
      <w:r>
        <w:rPr>
          <w:rFonts w:ascii="Arial" w:eastAsia="Arial" w:hAnsi="Arial" w:cs="Arial"/>
          <w:color w:val="0D0D0D"/>
          <w:sz w:val="20"/>
          <w:szCs w:val="20"/>
        </w:rPr>
        <w:t>This document and the Products, Solutions and Services it describes are intellectual property of the Company and/or of the respective owners thereof, whether such IPR is registered, registrable, pending for registration, applied for registration or not.</w:t>
      </w:r>
    </w:p>
    <w:p w14:paraId="26A62A4B" w14:textId="77777777" w:rsidR="00B227B7" w:rsidRDefault="00237B8D">
      <w:pPr>
        <w:spacing w:before="60" w:after="60"/>
        <w:jc w:val="both"/>
        <w:rPr>
          <w:rFonts w:ascii="Arial" w:eastAsia="Arial" w:hAnsi="Arial" w:cs="Arial"/>
          <w:color w:val="0D0D0D"/>
          <w:sz w:val="20"/>
          <w:szCs w:val="20"/>
        </w:rPr>
      </w:pPr>
      <w:r>
        <w:rPr>
          <w:rFonts w:ascii="Arial" w:eastAsia="Arial" w:hAnsi="Arial" w:cs="Arial"/>
          <w:color w:val="0D0D0D"/>
          <w:sz w:val="20"/>
          <w:szCs w:val="20"/>
        </w:rPr>
        <w:t>The only warranties for the Company Products, Solutions and Services are set forth in the express warranty statements accompanying its products and services. Nothing herein should be construed as constituting an additional warranty. The Company shall not be liable for technical or editorial errors or omissions contained herein.</w:t>
      </w:r>
    </w:p>
    <w:p w14:paraId="4FB15111" w14:textId="77777777" w:rsidR="00B227B7" w:rsidRDefault="00B227B7">
      <w:pPr>
        <w:tabs>
          <w:tab w:val="left" w:pos="0"/>
        </w:tabs>
        <w:spacing w:before="60" w:after="60"/>
        <w:jc w:val="both"/>
        <w:rPr>
          <w:rFonts w:ascii="Arial" w:eastAsia="Arial" w:hAnsi="Arial" w:cs="Arial"/>
          <w:color w:val="0D0D0D"/>
          <w:sz w:val="20"/>
          <w:szCs w:val="20"/>
        </w:rPr>
      </w:pPr>
    </w:p>
    <w:p w14:paraId="607FE080" w14:textId="77777777" w:rsidR="00B227B7" w:rsidRDefault="00237B8D">
      <w:pPr>
        <w:tabs>
          <w:tab w:val="left" w:pos="0"/>
        </w:tabs>
        <w:spacing w:before="60" w:after="60"/>
        <w:jc w:val="both"/>
        <w:rPr>
          <w:rFonts w:ascii="Arial" w:eastAsia="Arial" w:hAnsi="Arial" w:cs="Arial"/>
          <w:color w:val="0D0D0D"/>
          <w:sz w:val="20"/>
          <w:szCs w:val="20"/>
        </w:rPr>
      </w:pPr>
      <w:r>
        <w:rPr>
          <w:rFonts w:ascii="Arial" w:eastAsia="Arial" w:hAnsi="Arial" w:cs="Arial"/>
          <w:color w:val="0D0D0D"/>
          <w:sz w:val="20"/>
          <w:szCs w:val="20"/>
        </w:rPr>
        <w:t>The Company logo is a trademark of the Company. Other products, names, logos mentioned in this document, if any, may be trademarks of their respective owners.</w:t>
      </w:r>
    </w:p>
    <w:p w14:paraId="24D47AD9" w14:textId="77777777" w:rsidR="00B227B7" w:rsidRDefault="00B227B7">
      <w:pPr>
        <w:tabs>
          <w:tab w:val="left" w:pos="0"/>
        </w:tabs>
        <w:spacing w:before="60" w:after="60"/>
        <w:jc w:val="both"/>
        <w:rPr>
          <w:rFonts w:ascii="Arial" w:eastAsia="Arial" w:hAnsi="Arial" w:cs="Arial"/>
          <w:color w:val="0D0D0D"/>
          <w:sz w:val="20"/>
          <w:szCs w:val="20"/>
        </w:rPr>
      </w:pPr>
    </w:p>
    <w:p w14:paraId="0679A356" w14:textId="76DFBAA4" w:rsidR="00B227B7" w:rsidRDefault="00237B8D">
      <w:pPr>
        <w:tabs>
          <w:tab w:val="left" w:pos="0"/>
        </w:tabs>
        <w:spacing w:before="60" w:after="60"/>
        <w:jc w:val="both"/>
        <w:rPr>
          <w:rFonts w:ascii="Arial" w:eastAsia="Arial" w:hAnsi="Arial" w:cs="Arial"/>
          <w:color w:val="0D0D0D"/>
          <w:sz w:val="20"/>
          <w:szCs w:val="20"/>
        </w:rPr>
      </w:pPr>
      <w:r>
        <w:rPr>
          <w:rFonts w:ascii="Arial" w:eastAsia="Arial" w:hAnsi="Arial" w:cs="Arial"/>
          <w:color w:val="0D0D0D"/>
          <w:sz w:val="20"/>
          <w:szCs w:val="20"/>
        </w:rPr>
        <w:t>Copyright © 201</w:t>
      </w:r>
      <w:r w:rsidR="0091567A">
        <w:rPr>
          <w:rFonts w:ascii="Arial" w:eastAsia="Arial" w:hAnsi="Arial" w:cs="Arial"/>
          <w:color w:val="0D0D0D"/>
          <w:sz w:val="20"/>
          <w:szCs w:val="20"/>
        </w:rPr>
        <w:t>9</w:t>
      </w:r>
      <w:r>
        <w:rPr>
          <w:rFonts w:ascii="Arial" w:eastAsia="Arial" w:hAnsi="Arial" w:cs="Arial"/>
          <w:color w:val="0D0D0D"/>
          <w:sz w:val="20"/>
          <w:szCs w:val="20"/>
        </w:rPr>
        <w:t>:  Comviva Technologies Limited. All rights reserved.</w:t>
      </w:r>
    </w:p>
    <w:p w14:paraId="037BDF2E" w14:textId="77777777" w:rsidR="00B227B7" w:rsidRDefault="00B227B7" w:rsidP="00992742">
      <w:pPr>
        <w:pStyle w:val="BodyText2"/>
      </w:pPr>
    </w:p>
    <w:p w14:paraId="422D9F62" w14:textId="77777777" w:rsidR="00B227B7" w:rsidRDefault="00B227B7" w:rsidP="00992742">
      <w:pPr>
        <w:pStyle w:val="BodyText2"/>
      </w:pPr>
    </w:p>
    <w:p w14:paraId="6B484ADD" w14:textId="77777777" w:rsidR="00B227B7" w:rsidRDefault="00237B8D">
      <w:pPr>
        <w:rPr>
          <w:rFonts w:ascii="Arial Bold" w:hAnsi="Arial Bold" w:cs="Arial"/>
          <w:b/>
          <w:bCs/>
          <w:color w:val="6D6E71"/>
          <w:spacing w:val="28"/>
          <w:kern w:val="2"/>
          <w:sz w:val="44"/>
          <w:szCs w:val="32"/>
        </w:rPr>
      </w:pPr>
      <w:r>
        <w:br w:type="page"/>
      </w:r>
    </w:p>
    <w:p w14:paraId="4F6CFF70" w14:textId="77777777" w:rsidR="00B227B7" w:rsidRDefault="00237B8D">
      <w:pPr>
        <w:pStyle w:val="SectionHead"/>
      </w:pPr>
      <w:bookmarkStart w:id="212" w:name="_Toc5113501"/>
      <w:r>
        <w:lastRenderedPageBreak/>
        <w:t>Contact Us</w:t>
      </w:r>
      <w:bookmarkEnd w:id="212"/>
    </w:p>
    <w:p w14:paraId="23904EF8" w14:textId="77777777" w:rsidR="00B227B7" w:rsidRDefault="00237B8D" w:rsidP="00992742">
      <w:pPr>
        <w:pStyle w:val="BodyText2"/>
        <w:rPr>
          <w:b/>
        </w:rPr>
      </w:pPr>
      <w:r>
        <w:t>Headquarters</w:t>
      </w:r>
    </w:p>
    <w:p w14:paraId="72324D6B" w14:textId="77777777" w:rsidR="00B227B7" w:rsidRDefault="00237B8D" w:rsidP="00992742">
      <w:pPr>
        <w:pStyle w:val="BodyText2"/>
        <w:rPr>
          <w:b/>
        </w:rPr>
      </w:pPr>
      <w:r>
        <w:t>Comviva Technologies Limited</w:t>
      </w:r>
    </w:p>
    <w:p w14:paraId="0ED0ED19" w14:textId="77777777" w:rsidR="00B227B7" w:rsidRDefault="00237B8D" w:rsidP="00992742">
      <w:pPr>
        <w:pStyle w:val="BodyText2"/>
        <w:rPr>
          <w:b/>
        </w:rPr>
      </w:pPr>
      <w:r>
        <w:t>A-26, Info City</w:t>
      </w:r>
    </w:p>
    <w:p w14:paraId="002488DD" w14:textId="77777777" w:rsidR="00B227B7" w:rsidRDefault="00237B8D" w:rsidP="000165C0">
      <w:pPr>
        <w:pStyle w:val="BodyText2"/>
        <w:rPr>
          <w:b/>
        </w:rPr>
      </w:pPr>
      <w:r>
        <w:t>Sector 34</w:t>
      </w:r>
    </w:p>
    <w:p w14:paraId="14A34348" w14:textId="77777777" w:rsidR="00B227B7" w:rsidRDefault="00237B8D" w:rsidP="000165C0">
      <w:pPr>
        <w:pStyle w:val="BodyText2"/>
        <w:rPr>
          <w:b/>
        </w:rPr>
      </w:pPr>
      <w:r>
        <w:t>Gurgaon   122022</w:t>
      </w:r>
    </w:p>
    <w:p w14:paraId="5658CF16" w14:textId="77777777" w:rsidR="00B227B7" w:rsidRDefault="00237B8D" w:rsidP="000165C0">
      <w:pPr>
        <w:pStyle w:val="BodyText2"/>
        <w:rPr>
          <w:b/>
        </w:rPr>
      </w:pPr>
      <w:r>
        <w:t>Haryana, India</w:t>
      </w:r>
    </w:p>
    <w:p w14:paraId="280D7476" w14:textId="77777777" w:rsidR="00B227B7" w:rsidRDefault="00237B8D" w:rsidP="000A0246">
      <w:pPr>
        <w:pStyle w:val="BodyText2"/>
        <w:rPr>
          <w:b/>
        </w:rPr>
      </w:pPr>
      <w:r>
        <w:t>T: +91-124-4819000</w:t>
      </w:r>
    </w:p>
    <w:p w14:paraId="2739AD62" w14:textId="77777777" w:rsidR="00B227B7" w:rsidRDefault="00237B8D" w:rsidP="000A0246">
      <w:pPr>
        <w:pStyle w:val="BodyText2"/>
        <w:rPr>
          <w:b/>
        </w:rPr>
      </w:pPr>
      <w:r>
        <w:t>F: +91-124-4819777</w:t>
      </w:r>
    </w:p>
    <w:p w14:paraId="6ABD4C42" w14:textId="77777777" w:rsidR="00B227B7" w:rsidRDefault="00B227B7" w:rsidP="000A0246">
      <w:pPr>
        <w:pStyle w:val="BodyText2"/>
      </w:pPr>
    </w:p>
    <w:p w14:paraId="7B238100" w14:textId="77777777" w:rsidR="00B227B7" w:rsidRDefault="00237B8D" w:rsidP="000A0246">
      <w:pPr>
        <w:pStyle w:val="BodyText2"/>
        <w:rPr>
          <w:b/>
        </w:rPr>
      </w:pPr>
      <w:r>
        <w:t>Bangalore Office</w:t>
      </w:r>
    </w:p>
    <w:p w14:paraId="1C18D4F6" w14:textId="77777777" w:rsidR="00B227B7" w:rsidRDefault="00237B8D" w:rsidP="000A0246">
      <w:pPr>
        <w:pStyle w:val="BodyText2"/>
        <w:rPr>
          <w:b/>
        </w:rPr>
      </w:pPr>
      <w:r>
        <w:t>Comviva Ltd.</w:t>
      </w:r>
    </w:p>
    <w:p w14:paraId="7FAEB3DC" w14:textId="77777777" w:rsidR="00B227B7" w:rsidRDefault="00237B8D" w:rsidP="008B72C9">
      <w:pPr>
        <w:pStyle w:val="BodyText2"/>
        <w:rPr>
          <w:b/>
        </w:rPr>
      </w:pPr>
      <w:proofErr w:type="spellStart"/>
      <w:r>
        <w:t>Maruti</w:t>
      </w:r>
      <w:proofErr w:type="spellEnd"/>
      <w:r>
        <w:t xml:space="preserve"> Towers</w:t>
      </w:r>
    </w:p>
    <w:p w14:paraId="6C36FE99" w14:textId="77777777" w:rsidR="00B227B7" w:rsidRDefault="00237B8D">
      <w:pPr>
        <w:pStyle w:val="BodyText2"/>
        <w:rPr>
          <w:b/>
        </w:rPr>
      </w:pPr>
      <w:r>
        <w:t>138, Airport Road</w:t>
      </w:r>
    </w:p>
    <w:p w14:paraId="14D22135" w14:textId="77777777" w:rsidR="00B227B7" w:rsidRDefault="00237B8D">
      <w:pPr>
        <w:pStyle w:val="BodyText2"/>
        <w:rPr>
          <w:b/>
        </w:rPr>
      </w:pPr>
      <w:r>
        <w:t>Bangalore – 560 008</w:t>
      </w:r>
    </w:p>
    <w:p w14:paraId="5C5097D6" w14:textId="77777777" w:rsidR="00B227B7" w:rsidRDefault="00237B8D">
      <w:pPr>
        <w:pStyle w:val="BodyText2"/>
        <w:rPr>
          <w:b/>
        </w:rPr>
      </w:pPr>
      <w:r>
        <w:t>INDIA</w:t>
      </w:r>
    </w:p>
    <w:p w14:paraId="1ADDE5AE" w14:textId="77777777" w:rsidR="00B227B7" w:rsidRDefault="00237B8D">
      <w:pPr>
        <w:pStyle w:val="BodyText2"/>
        <w:rPr>
          <w:b/>
        </w:rPr>
      </w:pPr>
      <w:r>
        <w:t>Tel: +91 80 4030 1550</w:t>
      </w:r>
    </w:p>
    <w:p w14:paraId="4DC0FE21" w14:textId="77777777" w:rsidR="00B227B7" w:rsidRDefault="00237B8D">
      <w:pPr>
        <w:pStyle w:val="BodyText2"/>
        <w:rPr>
          <w:b/>
        </w:rPr>
      </w:pPr>
      <w:r>
        <w:t>Fax: +91 80 4115 0552</w:t>
      </w:r>
    </w:p>
    <w:p w14:paraId="7FE2217C" w14:textId="77777777" w:rsidR="00B227B7" w:rsidRDefault="00B227B7">
      <w:pPr>
        <w:rPr>
          <w:rFonts w:ascii="Arial" w:hAnsi="Arial" w:cs="Arial"/>
          <w:sz w:val="20"/>
          <w:szCs w:val="20"/>
        </w:rPr>
      </w:pPr>
    </w:p>
    <w:p w14:paraId="212B88A9" w14:textId="77777777" w:rsidR="00B227B7" w:rsidRDefault="00237B8D" w:rsidP="00992742">
      <w:pPr>
        <w:pStyle w:val="BodyText2"/>
        <w:rPr>
          <w:b/>
        </w:rPr>
      </w:pPr>
      <w:r>
        <w:t>Mumbai Office</w:t>
      </w:r>
    </w:p>
    <w:p w14:paraId="1E26838E" w14:textId="77777777" w:rsidR="00B227B7" w:rsidRDefault="00237B8D" w:rsidP="00992742">
      <w:pPr>
        <w:pStyle w:val="BodyText2"/>
        <w:rPr>
          <w:b/>
        </w:rPr>
      </w:pPr>
      <w:r>
        <w:t>Comviva Ltd.</w:t>
      </w:r>
    </w:p>
    <w:p w14:paraId="46918EFD" w14:textId="77777777" w:rsidR="00B227B7" w:rsidRDefault="00237B8D" w:rsidP="00992742">
      <w:pPr>
        <w:pStyle w:val="BodyText2"/>
        <w:rPr>
          <w:b/>
        </w:rPr>
      </w:pPr>
      <w:r>
        <w:t>Unit No.4, 1</w:t>
      </w:r>
      <w:r>
        <w:rPr>
          <w:vertAlign w:val="superscript"/>
        </w:rPr>
        <w:t>st</w:t>
      </w:r>
      <w:r>
        <w:t xml:space="preserve"> Floor,</w:t>
      </w:r>
    </w:p>
    <w:p w14:paraId="592766C9" w14:textId="77777777" w:rsidR="00B227B7" w:rsidRDefault="00237B8D" w:rsidP="000165C0">
      <w:pPr>
        <w:pStyle w:val="BodyText2"/>
        <w:rPr>
          <w:b/>
        </w:rPr>
      </w:pPr>
      <w:r>
        <w:t>Paradigm Tower, B Wing,</w:t>
      </w:r>
    </w:p>
    <w:p w14:paraId="579F15EB" w14:textId="77777777" w:rsidR="00B227B7" w:rsidRDefault="00237B8D" w:rsidP="000165C0">
      <w:pPr>
        <w:pStyle w:val="BodyText2"/>
        <w:rPr>
          <w:b/>
        </w:rPr>
      </w:pPr>
      <w:proofErr w:type="spellStart"/>
      <w:r>
        <w:t>Mindspace</w:t>
      </w:r>
      <w:proofErr w:type="spellEnd"/>
      <w:r>
        <w:t xml:space="preserve">, </w:t>
      </w:r>
      <w:proofErr w:type="spellStart"/>
      <w:r>
        <w:t>Malad</w:t>
      </w:r>
      <w:proofErr w:type="spellEnd"/>
      <w:r>
        <w:t xml:space="preserve"> (W),</w:t>
      </w:r>
    </w:p>
    <w:p w14:paraId="0D18BD9A" w14:textId="77777777" w:rsidR="00B227B7" w:rsidRDefault="00237B8D" w:rsidP="000165C0">
      <w:pPr>
        <w:pStyle w:val="BodyText2"/>
        <w:rPr>
          <w:b/>
        </w:rPr>
      </w:pPr>
      <w:r>
        <w:t>Mumbai – 400064</w:t>
      </w:r>
    </w:p>
    <w:p w14:paraId="092E7FA3" w14:textId="77777777" w:rsidR="00B227B7" w:rsidRDefault="00237B8D" w:rsidP="000A0246">
      <w:pPr>
        <w:pStyle w:val="BodyText2"/>
        <w:rPr>
          <w:b/>
        </w:rPr>
      </w:pPr>
      <w:r>
        <w:t>INDIA</w:t>
      </w:r>
    </w:p>
    <w:p w14:paraId="57E336A7" w14:textId="77777777" w:rsidR="00B227B7" w:rsidRDefault="00237B8D" w:rsidP="000A0246">
      <w:pPr>
        <w:pStyle w:val="BodyText2"/>
        <w:rPr>
          <w:b/>
        </w:rPr>
      </w:pPr>
      <w:r>
        <w:t>Tel: +91 22 4077 4300</w:t>
      </w:r>
    </w:p>
    <w:p w14:paraId="42B4857A" w14:textId="77777777" w:rsidR="00B227B7" w:rsidRDefault="00237B8D" w:rsidP="000A0246">
      <w:pPr>
        <w:pStyle w:val="BodyText2"/>
        <w:rPr>
          <w:b/>
        </w:rPr>
      </w:pPr>
      <w:r>
        <w:t>Fax: +91 22 4077 4333</w:t>
      </w:r>
    </w:p>
    <w:p w14:paraId="227166E0" w14:textId="77777777" w:rsidR="00B227B7" w:rsidRDefault="00B227B7" w:rsidP="000A0246">
      <w:pPr>
        <w:pStyle w:val="BodyText2"/>
      </w:pPr>
    </w:p>
    <w:p w14:paraId="738452C6" w14:textId="77777777" w:rsidR="00B227B7" w:rsidRDefault="00237B8D" w:rsidP="000A0246">
      <w:pPr>
        <w:pStyle w:val="BodyText2"/>
        <w:rPr>
          <w:b/>
        </w:rPr>
      </w:pPr>
      <w:r>
        <w:t>Middle East (Jordan Office)</w:t>
      </w:r>
    </w:p>
    <w:p w14:paraId="366866FF" w14:textId="77777777" w:rsidR="00B227B7" w:rsidRDefault="00237B8D" w:rsidP="008B72C9">
      <w:pPr>
        <w:pStyle w:val="BodyText2"/>
        <w:rPr>
          <w:b/>
        </w:rPr>
      </w:pPr>
      <w:r>
        <w:t>Comviva Ltd.</w:t>
      </w:r>
    </w:p>
    <w:p w14:paraId="5E442238" w14:textId="77777777" w:rsidR="00B227B7" w:rsidRDefault="00237B8D">
      <w:pPr>
        <w:pStyle w:val="BodyText2"/>
        <w:rPr>
          <w:b/>
        </w:rPr>
      </w:pPr>
      <w:r>
        <w:t>Apartment 703, Al Attar Tower</w:t>
      </w:r>
    </w:p>
    <w:p w14:paraId="76E1B986" w14:textId="77777777" w:rsidR="00B227B7" w:rsidRDefault="00237B8D">
      <w:pPr>
        <w:pStyle w:val="BodyText2"/>
        <w:rPr>
          <w:b/>
        </w:rPr>
      </w:pPr>
      <w:r>
        <w:t xml:space="preserve">Sheikh </w:t>
      </w:r>
      <w:proofErr w:type="spellStart"/>
      <w:r>
        <w:t>Zayed</w:t>
      </w:r>
      <w:proofErr w:type="spellEnd"/>
      <w:r>
        <w:t xml:space="preserve"> Highway</w:t>
      </w:r>
    </w:p>
    <w:p w14:paraId="4C973B32" w14:textId="77777777" w:rsidR="00B227B7" w:rsidRDefault="00237B8D">
      <w:pPr>
        <w:pStyle w:val="BodyText2"/>
        <w:rPr>
          <w:b/>
        </w:rPr>
      </w:pPr>
      <w:r>
        <w:t xml:space="preserve">Dubai </w:t>
      </w:r>
    </w:p>
    <w:p w14:paraId="60C6CE32" w14:textId="77777777" w:rsidR="00B227B7" w:rsidRDefault="00237B8D">
      <w:pPr>
        <w:pStyle w:val="BodyText2"/>
        <w:rPr>
          <w:b/>
        </w:rPr>
      </w:pPr>
      <w:r>
        <w:t>UAE</w:t>
      </w:r>
    </w:p>
    <w:p w14:paraId="45E1369F" w14:textId="77777777" w:rsidR="00B227B7" w:rsidRDefault="00237B8D">
      <w:pPr>
        <w:pStyle w:val="BodyText2"/>
        <w:rPr>
          <w:b/>
        </w:rPr>
      </w:pPr>
      <w:r>
        <w:t>Tel: +971 43436877, 504544392</w:t>
      </w:r>
    </w:p>
    <w:p w14:paraId="6BF93F29" w14:textId="77777777" w:rsidR="00B227B7" w:rsidRDefault="00237B8D">
      <w:pPr>
        <w:pStyle w:val="BodyText2"/>
      </w:pPr>
      <w:r>
        <w:t>Fax: +971 43435448</w:t>
      </w:r>
    </w:p>
    <w:p w14:paraId="53F8FA16" w14:textId="77777777" w:rsidR="00B227B7" w:rsidRDefault="00B227B7"/>
    <w:p w14:paraId="119EF0F1" w14:textId="77777777" w:rsidR="00B227B7" w:rsidRDefault="00B227B7"/>
    <w:p w14:paraId="198E03F4" w14:textId="77777777" w:rsidR="00B227B7" w:rsidRDefault="00B227B7"/>
    <w:p w14:paraId="783A562B" w14:textId="77777777" w:rsidR="00B227B7" w:rsidRDefault="00B227B7"/>
    <w:p w14:paraId="7108A81A" w14:textId="77777777" w:rsidR="00B227B7" w:rsidRDefault="00B227B7">
      <w:pPr>
        <w:pStyle w:val="BodyText"/>
      </w:pPr>
    </w:p>
    <w:sectPr w:rsidR="00B227B7">
      <w:headerReference w:type="default" r:id="rId45"/>
      <w:footerReference w:type="default" r:id="rId46"/>
      <w:headerReference w:type="first" r:id="rId47"/>
      <w:footerReference w:type="first" r:id="rId48"/>
      <w:pgSz w:w="11906" w:h="16838"/>
      <w:pgMar w:top="1440" w:right="1440" w:bottom="1440" w:left="1440" w:header="720" w:footer="720" w:gutter="0"/>
      <w:cols w:space="720"/>
      <w:formProt w:val="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37E921" w15:done="0"/>
  <w15:commentEx w15:paraId="74C0010C" w15:done="0"/>
  <w15:commentEx w15:paraId="132E5059" w15:done="0"/>
  <w15:commentEx w15:paraId="61F1DFCD" w15:done="0"/>
  <w15:commentEx w15:paraId="5F64CFED" w15:done="0"/>
  <w15:commentEx w15:paraId="69BD99D5" w15:done="0"/>
  <w15:commentEx w15:paraId="19089B02" w15:done="0"/>
  <w15:commentEx w15:paraId="2B9EE4D1" w15:paraIdParent="19089B02" w15:done="0"/>
  <w15:commentEx w15:paraId="18F96043" w15:done="0"/>
  <w15:commentEx w15:paraId="41C5CDD9" w15:done="0"/>
  <w15:commentEx w15:paraId="30D2E52D" w15:done="0"/>
  <w15:commentEx w15:paraId="0A36B5C5" w15:done="0"/>
  <w15:commentEx w15:paraId="61EE5430" w15:done="0"/>
  <w15:commentEx w15:paraId="275F9AD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9D3133" w14:textId="77777777" w:rsidR="000F67E7" w:rsidRDefault="000F67E7">
      <w:r>
        <w:separator/>
      </w:r>
    </w:p>
  </w:endnote>
  <w:endnote w:type="continuationSeparator" w:id="0">
    <w:p w14:paraId="17773FDC" w14:textId="77777777" w:rsidR="000F67E7" w:rsidRDefault="000F6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Bold">
    <w:altName w:val="Arial"/>
    <w:panose1 w:val="020B0704020202020204"/>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ohit Devanagari">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OLACH+Arial">
    <w:altName w:val="Times New Roman"/>
    <w:charset w:val="00"/>
    <w:family w:val="auto"/>
    <w:pitch w:val="default"/>
  </w:font>
  <w:font w:name="Cambria">
    <w:panose1 w:val="02040503050406030204"/>
    <w:charset w:val="00"/>
    <w:family w:val="roman"/>
    <w:pitch w:val="variable"/>
    <w:sig w:usb0="E00006FF" w:usb1="400004FF" w:usb2="00000000" w:usb3="00000000" w:csb0="0000019F" w:csb1="00000000"/>
  </w:font>
  <w:font w:name="Webdings">
    <w:panose1 w:val="05030102010509060703"/>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46FA8A" w14:textId="77777777" w:rsidR="00C666DC" w:rsidRDefault="00C666DC">
    <w:pPr>
      <w:pStyle w:val="Footer"/>
    </w:pPr>
    <w:r>
      <w:rPr>
        <w:rFonts w:ascii="Tahoma" w:hAnsi="Tahoma"/>
        <w:noProof/>
        <w:sz w:val="20"/>
        <w:lang w:val="en-IN" w:eastAsia="en-IN"/>
      </w:rPr>
      <mc:AlternateContent>
        <mc:Choice Requires="wps">
          <w:drawing>
            <wp:anchor distT="0" distB="0" distL="114300" distR="114300" simplePos="0" relativeHeight="251661312" behindDoc="0" locked="0" layoutInCell="1" allowOverlap="1" wp14:anchorId="7E73225B" wp14:editId="21F9F28C">
              <wp:simplePos x="0" y="0"/>
              <wp:positionH relativeFrom="rightMargin">
                <wp:posOffset>-1677670</wp:posOffset>
              </wp:positionH>
              <wp:positionV relativeFrom="paragraph">
                <wp:posOffset>-38100</wp:posOffset>
              </wp:positionV>
              <wp:extent cx="1876425" cy="257175"/>
              <wp:effectExtent l="0" t="0" r="0" b="0"/>
              <wp:wrapSquare wrapText="bothSides"/>
              <wp:docPr id="13" name="expertsource_Rsetting_footer"/>
              <wp:cNvGraphicFramePr/>
              <a:graphic xmlns:a="http://schemas.openxmlformats.org/drawingml/2006/main">
                <a:graphicData uri="http://schemas.microsoft.com/office/word/2010/wordprocessingShape">
                  <wps:wsp>
                    <wps:cNvSpPr txBox="1"/>
                    <wps:spPr>
                      <a:xfrm>
                        <a:off x="0" y="0"/>
                        <a:ext cx="1876425" cy="257175"/>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883B8E9" w14:textId="77777777" w:rsidR="00C666DC" w:rsidRPr="00B62FA2" w:rsidRDefault="00C666DC">
                          <w:pPr>
                            <w:rPr>
                              <w:rFonts w:ascii="Tahoma" w:hAnsi="Tahoma" w:cs="Tahoma"/>
                              <w:b/>
                              <w:color w:val="000000"/>
                              <w:sz w:val="20"/>
                            </w:rPr>
                          </w:pPr>
                          <w:r w:rsidRPr="00B62FA2">
                            <w:rPr>
                              <w:rFonts w:ascii="Tahoma" w:hAnsi="Tahoma" w:cs="Tahoma"/>
                              <w:b/>
                              <w:color w:val="000000"/>
                              <w:sz w:val="20"/>
                            </w:rPr>
                            <w:t>Comviva Public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expertsource_Rsetting_footer" o:spid="_x0000_s1026" type="#_x0000_t202" style="position:absolute;margin-left:-132.1pt;margin-top:-3pt;width:147.75pt;height:20.25pt;z-index:2516613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" filled="f" stroked="f" strokeweight=".5pt">
              <v:textbox>
                <w:txbxContent>
                  <w:p w14:paraId="5883B8E9" w14:textId="77777777" w:rsidR="00C666DC" w:rsidRPr="00B62FA2" w:rsidRDefault="00C666DC">
                    <w:pPr>
                      <w:rPr>
                        <w:rFonts w:ascii="Tahoma" w:hAnsi="Tahoma" w:cs="Tahoma"/>
                        <w:b/>
                        <w:color w:val="000000"/>
                        <w:sz w:val="20"/>
                      </w:rPr>
                    </w:pPr>
                    <w:r w:rsidRPr="00B62FA2">
                      <w:rPr>
                        <w:rFonts w:ascii="Tahoma" w:hAnsi="Tahoma" w:cs="Tahoma"/>
                        <w:b/>
                        <w:color w:val="000000"/>
                        <w:sz w:val="20"/>
                      </w:rPr>
                      <w:t>Comviva Public</w:t>
                    </w:r>
                  </w:p>
                </w:txbxContent>
              </v:textbox>
              <w10:wrap type="square" anchorx="margin"/>
            </v:shape>
          </w:pict>
        </mc:Fallback>
      </mc:AlternateContent>
    </w:r>
    <w:r>
      <w:rPr>
        <w:rStyle w:val="PageNumber"/>
      </w:rPr>
      <w:t>Comviva Technologies Ltd.</w:t>
    </w:r>
    <w:r>
      <w:rPr>
        <w:rStyle w:val="PageNumber"/>
      </w:rPr>
      <w:tab/>
      <w:t xml:space="preserve"> </w:t>
    </w:r>
    <w:r>
      <w:rPr>
        <w:rStyle w:val="PageNumber"/>
      </w:rPr>
      <w:tab/>
    </w:r>
    <w:r>
      <w:rPr>
        <w:rStyle w:val="PageNumber"/>
      </w:rPr>
      <w:fldChar w:fldCharType="begin"/>
    </w:r>
    <w:r>
      <w:rPr>
        <w:rStyle w:val="PageNumber"/>
      </w:rPr>
      <w:instrText>PAGE</w:instrText>
    </w:r>
    <w:r>
      <w:rPr>
        <w:rStyle w:val="PageNumber"/>
      </w:rPr>
      <w:fldChar w:fldCharType="separate"/>
    </w:r>
    <w:r w:rsidR="00EF0261">
      <w:rPr>
        <w:rStyle w:val="PageNumber"/>
        <w:noProof/>
      </w:rPr>
      <w:t>37</w:t>
    </w:r>
    <w:r>
      <w:rPr>
        <w:rStyle w:val="PageNumber"/>
      </w:rPr>
      <w:fldChar w:fldCharType="end"/>
    </w:r>
  </w:p>
  <w:p w14:paraId="2D06533B" w14:textId="77777777" w:rsidR="00C666DC" w:rsidRDefault="00C666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CB3AC6" w14:textId="77777777" w:rsidR="00C666DC" w:rsidRDefault="00C666DC">
    <w:pPr>
      <w:pStyle w:val="Footer"/>
      <w:tabs>
        <w:tab w:val="left" w:pos="1290"/>
        <w:tab w:val="left" w:pos="1575"/>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7688E" w14:textId="77777777" w:rsidR="000F67E7" w:rsidRDefault="000F67E7">
      <w:r>
        <w:separator/>
      </w:r>
    </w:p>
  </w:footnote>
  <w:footnote w:type="continuationSeparator" w:id="0">
    <w:p w14:paraId="7A6A3A38" w14:textId="77777777" w:rsidR="000F67E7" w:rsidRDefault="000F67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63CDC" w14:textId="77777777" w:rsidR="00C666DC" w:rsidRDefault="000F67E7">
    <w:pPr>
      <w:pStyle w:val="Header"/>
      <w:pBdr>
        <w:bottom w:val="single" w:sz="4" w:space="0" w:color="00000A"/>
      </w:pBdr>
      <w:ind w:right="358"/>
      <w:rPr>
        <w:sz w:val="16"/>
      </w:rPr>
    </w:pPr>
    <w:r>
      <w:rPr>
        <w:noProof/>
        <w:lang w:val="en-IN" w:eastAsia="en-IN"/>
      </w:rPr>
      <w:pict w14:anchorId="7B369A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expertsource_watermark" o:spid="_x0000_s2050" type="#_x0000_t136" style="position:absolute;margin-left:0;margin-top:0;width:406.1pt;height:270.7pt;rotation:315;z-index:251662336;mso-position-horizontal:center;mso-position-horizontal-relative:margin;mso-position-vertical:center;mso-position-vertical-relative:margin" fillcolor="silver" stroked="f">
          <v:fill opacity=".5"/>
          <v:stroke r:id="rId1" o:title=""/>
          <v:shadow color="#868686"/>
          <v:textpath style="font-family:&quot;Times New Roman&quot;;font-size:1pt;v-text-kern:t" trim="t" fitpath="t" string="   "/>
          <o:lock v:ext="edit" aspectratio="t"/>
          <w10:wrap anchorx="margin" anchory="margin"/>
        </v:shape>
      </w:pict>
    </w:r>
    <w:r w:rsidR="00C666DC">
      <w:rPr>
        <w:noProof/>
        <w:lang w:val="en-IN" w:eastAsia="en-IN"/>
      </w:rPr>
      <w:drawing>
        <wp:anchor distT="0" distB="0" distL="133350" distR="114300" simplePos="0" relativeHeight="251658240" behindDoc="1" locked="0" layoutInCell="1" allowOverlap="1" wp14:anchorId="78DBA837" wp14:editId="1DD1388C">
          <wp:simplePos x="0" y="0"/>
          <wp:positionH relativeFrom="column">
            <wp:posOffset>3667125</wp:posOffset>
          </wp:positionH>
          <wp:positionV relativeFrom="paragraph">
            <wp:posOffset>-133350</wp:posOffset>
          </wp:positionV>
          <wp:extent cx="1847850" cy="438150"/>
          <wp:effectExtent l="0" t="0" r="0" b="0"/>
          <wp:wrapNone/>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2"/>
                  <a:stretch>
                    <a:fillRect/>
                  </a:stretch>
                </pic:blipFill>
                <pic:spPr bwMode="auto">
                  <a:xfrm>
                    <a:off x="0" y="0"/>
                    <a:ext cx="1847850" cy="438150"/>
                  </a:xfrm>
                  <a:prstGeom prst="rect">
                    <a:avLst/>
                  </a:prstGeom>
                </pic:spPr>
              </pic:pic>
            </a:graphicData>
          </a:graphic>
        </wp:anchor>
      </w:drawing>
    </w:r>
    <w:r w:rsidR="00C666DC">
      <w:rPr>
        <w:sz w:val="16"/>
      </w:rPr>
      <w:t xml:space="preserve"> </w:t>
    </w:r>
  </w:p>
  <w:p w14:paraId="6AB9785F" w14:textId="77777777" w:rsidR="00C666DC" w:rsidRDefault="00C666DC">
    <w:pPr>
      <w:pStyle w:val="Header"/>
      <w:pBdr>
        <w:bottom w:val="single" w:sz="4" w:space="0" w:color="00000A"/>
      </w:pBdr>
      <w:ind w:right="358"/>
      <w:rPr>
        <w:color w:val="6D6E71"/>
      </w:rPr>
    </w:pPr>
    <w:r>
      <w:rPr>
        <w:color w:val="6D6E71"/>
        <w:sz w:val="16"/>
        <w:lang w:val="en-IN" w:eastAsia="en-IN"/>
      </w:rPr>
      <w:t>ORANGE MOROCCO HPS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43CC39" w14:textId="77777777" w:rsidR="00C666DC" w:rsidRDefault="00C666DC">
    <w:pPr>
      <w:pStyle w:val="Header"/>
    </w:pPr>
    <w:r>
      <w:rPr>
        <w:noProof/>
        <w:lang w:val="en-IN" w:eastAsia="en-IN"/>
      </w:rPr>
      <w:drawing>
        <wp:anchor distT="0" distB="0" distL="133350" distR="119380" simplePos="0" relativeHeight="25" behindDoc="1" locked="0" layoutInCell="1" allowOverlap="1" wp14:anchorId="0CDAB782" wp14:editId="3DBEB71D">
          <wp:simplePos x="0" y="0"/>
          <wp:positionH relativeFrom="column">
            <wp:posOffset>-916305</wp:posOffset>
          </wp:positionH>
          <wp:positionV relativeFrom="paragraph">
            <wp:posOffset>-457200</wp:posOffset>
          </wp:positionV>
          <wp:extent cx="3973830" cy="1445895"/>
          <wp:effectExtent l="0" t="0" r="0" b="0"/>
          <wp:wrapNone/>
          <wp:docPr id="8" name="Image2" descr="rid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ridge4.png"/>
                  <pic:cNvPicPr>
                    <a:picLocks noChangeAspect="1" noChangeArrowheads="1"/>
                  </pic:cNvPicPr>
                </pic:nvPicPr>
                <pic:blipFill>
                  <a:blip r:embed="rId1"/>
                  <a:stretch>
                    <a:fillRect/>
                  </a:stretch>
                </pic:blipFill>
                <pic:spPr bwMode="auto">
                  <a:xfrm>
                    <a:off x="0" y="0"/>
                    <a:ext cx="3973830" cy="144589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3A21BF"/>
    <w:multiLevelType w:val="multilevel"/>
    <w:tmpl w:val="B61267A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12242C5A"/>
    <w:multiLevelType w:val="multilevel"/>
    <w:tmpl w:val="85604E2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2391450"/>
    <w:multiLevelType w:val="multilevel"/>
    <w:tmpl w:val="E99CC6F8"/>
    <w:lvl w:ilvl="0">
      <w:start w:val="1"/>
      <w:numFmt w:val="decimal"/>
      <w:lvlText w:val="%1."/>
      <w:lvlJc w:val="left"/>
      <w:pPr>
        <w:ind w:left="360" w:hanging="360"/>
      </w:pPr>
      <w:rPr>
        <w:color w:val="6D6E71"/>
      </w:rPr>
    </w:lvl>
    <w:lvl w:ilvl="1">
      <w:start w:val="1"/>
      <w:numFmt w:val="decimal"/>
      <w:lvlText w:val="%1.%2"/>
      <w:lvlJc w:val="left"/>
      <w:pPr>
        <w:tabs>
          <w:tab w:val="num" w:pos="576"/>
        </w:tabs>
        <w:ind w:left="576" w:hanging="576"/>
      </w:pPr>
    </w:lvl>
    <w:lvl w:ilvl="2">
      <w:start w:val="1"/>
      <w:numFmt w:val="decimal"/>
      <w:lvlText w:val="%1.%2.%3"/>
      <w:lvlJc w:val="left"/>
      <w:pPr>
        <w:tabs>
          <w:tab w:val="num" w:pos="1080"/>
        </w:tabs>
        <w:ind w:left="720" w:hanging="720"/>
      </w:pPr>
    </w:lvl>
    <w:lvl w:ilvl="3">
      <w:start w:val="1"/>
      <w:numFmt w:val="decimal"/>
      <w:suff w:val="space"/>
      <w:lvlText w:val="%1.%2.%3.%4"/>
      <w:lvlJc w:val="left"/>
      <w:pPr>
        <w:ind w:left="1290"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269017B4"/>
    <w:multiLevelType w:val="multilevel"/>
    <w:tmpl w:val="90DCD236"/>
    <w:lvl w:ilvl="0">
      <w:start w:val="1"/>
      <w:numFmt w:val="decimal"/>
      <w:pStyle w:val="Heading1"/>
      <w:lvlText w:val="%1."/>
      <w:lvlJc w:val="left"/>
      <w:pPr>
        <w:ind w:left="360" w:hanging="360"/>
      </w:pPr>
      <w:rPr>
        <w:color w:val="6D6E71"/>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1080"/>
        </w:tabs>
        <w:ind w:left="720" w:hanging="720"/>
      </w:pPr>
    </w:lvl>
    <w:lvl w:ilvl="3">
      <w:start w:val="1"/>
      <w:numFmt w:val="decimal"/>
      <w:pStyle w:val="Heading4"/>
      <w:suff w:val="space"/>
      <w:lvlText w:val="%1.%2.%3.%4"/>
      <w:lvlJc w:val="left"/>
      <w:pPr>
        <w:ind w:left="1290" w:hanging="864"/>
      </w:pPr>
    </w:lvl>
    <w:lvl w:ilvl="4">
      <w:start w:val="1"/>
      <w:numFmt w:val="decimal"/>
      <w:pStyle w:val="Heading5"/>
      <w:lvlText w:val="%1.%2.%3.%4.%5"/>
      <w:lvlJc w:val="left"/>
      <w:pPr>
        <w:tabs>
          <w:tab w:val="num" w:pos="23040"/>
        </w:tabs>
        <w:ind w:left="23040" w:hanging="23040"/>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nsid w:val="2C7F3568"/>
    <w:multiLevelType w:val="multilevel"/>
    <w:tmpl w:val="28827AC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2E3556D7"/>
    <w:multiLevelType w:val="multilevel"/>
    <w:tmpl w:val="9C98170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554636E5"/>
    <w:multiLevelType w:val="hybridMultilevel"/>
    <w:tmpl w:val="43AEFC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4170A15"/>
    <w:multiLevelType w:val="multilevel"/>
    <w:tmpl w:val="05F28438"/>
    <w:lvl w:ilvl="0">
      <w:start w:val="1"/>
      <w:numFmt w:val="bullet"/>
      <w:lvlText w:val=""/>
      <w:lvlJc w:val="left"/>
      <w:pPr>
        <w:tabs>
          <w:tab w:val="num" w:pos="1080"/>
        </w:tabs>
        <w:ind w:left="1080" w:hanging="504"/>
      </w:pPr>
      <w:rPr>
        <w:rFonts w:ascii="Wingdings" w:hAnsi="Wingdings" w:cs="Wingdings" w:hint="default"/>
        <w:b/>
        <w:i w:val="0"/>
        <w:color w:val="0F1177"/>
        <w:sz w:val="4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nsid w:val="6E737C35"/>
    <w:multiLevelType w:val="multilevel"/>
    <w:tmpl w:val="9B24491A"/>
    <w:lvl w:ilvl="0">
      <w:start w:val="1"/>
      <w:numFmt w:val="bullet"/>
      <w:lvlText w:val=""/>
      <w:lvlJc w:val="left"/>
      <w:pPr>
        <w:ind w:left="720" w:hanging="360"/>
      </w:pPr>
      <w:rPr>
        <w:rFonts w:ascii="Wingdings" w:hAnsi="Wingdings" w:cs="Wingdings" w:hint="default"/>
      </w:rPr>
    </w:lvl>
    <w:lvl w:ilvl="1">
      <w:start w:val="1"/>
      <w:numFmt w:val="bullet"/>
      <w:pStyle w:val="ListBullet1"/>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7"/>
  </w:num>
  <w:num w:numId="4">
    <w:abstractNumId w:val="8"/>
  </w:num>
  <w:num w:numId="5">
    <w:abstractNumId w:val="1"/>
  </w:num>
  <w:num w:numId="6">
    <w:abstractNumId w:val="6"/>
  </w:num>
  <w:num w:numId="7">
    <w:abstractNumId w:val="0"/>
  </w:num>
  <w:num w:numId="8">
    <w:abstractNumId w:val="4"/>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num>
  <w:num w:numId="14">
    <w:abstractNumId w:val="8"/>
  </w:num>
  <w:num w:numId="15">
    <w:abstractNumId w:val="8"/>
  </w:num>
  <w:num w:numId="16">
    <w:abstractNumId w:val="8"/>
  </w:num>
  <w:num w:numId="17">
    <w:abstractNumId w:val="3"/>
  </w:num>
  <w:num w:numId="18">
    <w:abstractNumId w:val="8"/>
  </w:num>
  <w:num w:numId="19">
    <w:abstractNumId w:val="8"/>
  </w:num>
  <w:num w:numId="20">
    <w:abstractNumId w:val="8"/>
  </w:num>
  <w:num w:numId="21">
    <w:abstractNumId w:val="8"/>
  </w:num>
  <w:num w:numId="22">
    <w:abstractNumId w:val="8"/>
  </w:num>
  <w:num w:numId="23">
    <w:abstractNumId w:val="8"/>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ateek Teotia">
    <w15:presenceInfo w15:providerId="AD" w15:userId="S-1-5-21-702004592-129577380-817334488-304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7B7"/>
    <w:rsid w:val="0000735A"/>
    <w:rsid w:val="00011840"/>
    <w:rsid w:val="00014CAF"/>
    <w:rsid w:val="000165C0"/>
    <w:rsid w:val="00023626"/>
    <w:rsid w:val="00032232"/>
    <w:rsid w:val="000327A1"/>
    <w:rsid w:val="00033CC1"/>
    <w:rsid w:val="00034946"/>
    <w:rsid w:val="000363F2"/>
    <w:rsid w:val="00041141"/>
    <w:rsid w:val="00045205"/>
    <w:rsid w:val="00053B29"/>
    <w:rsid w:val="000558A3"/>
    <w:rsid w:val="00055F26"/>
    <w:rsid w:val="0005636F"/>
    <w:rsid w:val="0006026D"/>
    <w:rsid w:val="00067D08"/>
    <w:rsid w:val="000706AD"/>
    <w:rsid w:val="00071404"/>
    <w:rsid w:val="00072428"/>
    <w:rsid w:val="00075E50"/>
    <w:rsid w:val="00084252"/>
    <w:rsid w:val="00087E65"/>
    <w:rsid w:val="00095095"/>
    <w:rsid w:val="000953EC"/>
    <w:rsid w:val="000A0246"/>
    <w:rsid w:val="000C6195"/>
    <w:rsid w:val="000D1CC7"/>
    <w:rsid w:val="000F15F4"/>
    <w:rsid w:val="000F3DCC"/>
    <w:rsid w:val="000F5B5B"/>
    <w:rsid w:val="000F67E7"/>
    <w:rsid w:val="00121D49"/>
    <w:rsid w:val="00134460"/>
    <w:rsid w:val="00134977"/>
    <w:rsid w:val="001356C0"/>
    <w:rsid w:val="00141C6C"/>
    <w:rsid w:val="00150E6B"/>
    <w:rsid w:val="00151DF6"/>
    <w:rsid w:val="0015230E"/>
    <w:rsid w:val="0016045D"/>
    <w:rsid w:val="00164775"/>
    <w:rsid w:val="00164893"/>
    <w:rsid w:val="00171065"/>
    <w:rsid w:val="0017410B"/>
    <w:rsid w:val="001775D7"/>
    <w:rsid w:val="001844A7"/>
    <w:rsid w:val="001877FE"/>
    <w:rsid w:val="001924B4"/>
    <w:rsid w:val="001934EF"/>
    <w:rsid w:val="001C1B21"/>
    <w:rsid w:val="001C1F9A"/>
    <w:rsid w:val="001C532E"/>
    <w:rsid w:val="001D2794"/>
    <w:rsid w:val="001D5F0F"/>
    <w:rsid w:val="001E22F8"/>
    <w:rsid w:val="001F099A"/>
    <w:rsid w:val="001F24CF"/>
    <w:rsid w:val="001F2B65"/>
    <w:rsid w:val="001F7494"/>
    <w:rsid w:val="00205D66"/>
    <w:rsid w:val="00206E4D"/>
    <w:rsid w:val="00207610"/>
    <w:rsid w:val="00211ABB"/>
    <w:rsid w:val="00212035"/>
    <w:rsid w:val="00212C8E"/>
    <w:rsid w:val="002217A4"/>
    <w:rsid w:val="002271B0"/>
    <w:rsid w:val="00234426"/>
    <w:rsid w:val="00234AE0"/>
    <w:rsid w:val="00237B8D"/>
    <w:rsid w:val="00240339"/>
    <w:rsid w:val="00245251"/>
    <w:rsid w:val="00252AEC"/>
    <w:rsid w:val="00255166"/>
    <w:rsid w:val="002574CC"/>
    <w:rsid w:val="0026052E"/>
    <w:rsid w:val="00265162"/>
    <w:rsid w:val="002736AE"/>
    <w:rsid w:val="00290CB4"/>
    <w:rsid w:val="002967DE"/>
    <w:rsid w:val="002A5371"/>
    <w:rsid w:val="002B137A"/>
    <w:rsid w:val="002B334A"/>
    <w:rsid w:val="002E1619"/>
    <w:rsid w:val="002F049D"/>
    <w:rsid w:val="0030279C"/>
    <w:rsid w:val="00306481"/>
    <w:rsid w:val="00316C46"/>
    <w:rsid w:val="003178B2"/>
    <w:rsid w:val="00323AB3"/>
    <w:rsid w:val="00334B2F"/>
    <w:rsid w:val="003351D8"/>
    <w:rsid w:val="003359F5"/>
    <w:rsid w:val="00350664"/>
    <w:rsid w:val="00364AE8"/>
    <w:rsid w:val="00365493"/>
    <w:rsid w:val="00370FC5"/>
    <w:rsid w:val="003719DA"/>
    <w:rsid w:val="00393102"/>
    <w:rsid w:val="00396871"/>
    <w:rsid w:val="003A5A21"/>
    <w:rsid w:val="003A78AB"/>
    <w:rsid w:val="003C00BE"/>
    <w:rsid w:val="003C5116"/>
    <w:rsid w:val="003E2685"/>
    <w:rsid w:val="003E333F"/>
    <w:rsid w:val="003E348C"/>
    <w:rsid w:val="003E3496"/>
    <w:rsid w:val="003E5BCF"/>
    <w:rsid w:val="003F0633"/>
    <w:rsid w:val="003F0B63"/>
    <w:rsid w:val="003F0E26"/>
    <w:rsid w:val="004015BD"/>
    <w:rsid w:val="00413B91"/>
    <w:rsid w:val="004200B9"/>
    <w:rsid w:val="00423E0F"/>
    <w:rsid w:val="00440892"/>
    <w:rsid w:val="004430C8"/>
    <w:rsid w:val="00446F21"/>
    <w:rsid w:val="00457153"/>
    <w:rsid w:val="00467669"/>
    <w:rsid w:val="00480F1E"/>
    <w:rsid w:val="00481603"/>
    <w:rsid w:val="0048361C"/>
    <w:rsid w:val="00483846"/>
    <w:rsid w:val="00485793"/>
    <w:rsid w:val="00496BFD"/>
    <w:rsid w:val="00497C64"/>
    <w:rsid w:val="004A2258"/>
    <w:rsid w:val="004A2295"/>
    <w:rsid w:val="004A22C5"/>
    <w:rsid w:val="004C5B10"/>
    <w:rsid w:val="004C64E7"/>
    <w:rsid w:val="004C78D6"/>
    <w:rsid w:val="004D129B"/>
    <w:rsid w:val="004D1926"/>
    <w:rsid w:val="004E34F7"/>
    <w:rsid w:val="004E4A8C"/>
    <w:rsid w:val="004F3A2C"/>
    <w:rsid w:val="004F6D5C"/>
    <w:rsid w:val="00504371"/>
    <w:rsid w:val="00514716"/>
    <w:rsid w:val="00520C12"/>
    <w:rsid w:val="00533CDC"/>
    <w:rsid w:val="005353B9"/>
    <w:rsid w:val="00536F4B"/>
    <w:rsid w:val="00544E9F"/>
    <w:rsid w:val="00547BE5"/>
    <w:rsid w:val="0056032D"/>
    <w:rsid w:val="0056541C"/>
    <w:rsid w:val="00566470"/>
    <w:rsid w:val="00575274"/>
    <w:rsid w:val="005876AE"/>
    <w:rsid w:val="00593C2F"/>
    <w:rsid w:val="00597B83"/>
    <w:rsid w:val="005A2243"/>
    <w:rsid w:val="005A7EAF"/>
    <w:rsid w:val="005B3F9F"/>
    <w:rsid w:val="005C493B"/>
    <w:rsid w:val="005C5916"/>
    <w:rsid w:val="005D6540"/>
    <w:rsid w:val="005E2A8A"/>
    <w:rsid w:val="005F3121"/>
    <w:rsid w:val="006008A1"/>
    <w:rsid w:val="00612F5C"/>
    <w:rsid w:val="00620B5B"/>
    <w:rsid w:val="00621336"/>
    <w:rsid w:val="0062706F"/>
    <w:rsid w:val="00651F00"/>
    <w:rsid w:val="00654F0C"/>
    <w:rsid w:val="00657201"/>
    <w:rsid w:val="00664512"/>
    <w:rsid w:val="00675211"/>
    <w:rsid w:val="00675C9C"/>
    <w:rsid w:val="00693EEC"/>
    <w:rsid w:val="006A340A"/>
    <w:rsid w:val="006A6DFC"/>
    <w:rsid w:val="006B1626"/>
    <w:rsid w:val="006C0993"/>
    <w:rsid w:val="006C0F3B"/>
    <w:rsid w:val="006D47DC"/>
    <w:rsid w:val="006D5CFE"/>
    <w:rsid w:val="006E0497"/>
    <w:rsid w:val="006E4241"/>
    <w:rsid w:val="006E4684"/>
    <w:rsid w:val="006F12ED"/>
    <w:rsid w:val="006F3AC9"/>
    <w:rsid w:val="0070501B"/>
    <w:rsid w:val="00707B9A"/>
    <w:rsid w:val="00713B99"/>
    <w:rsid w:val="00722EB8"/>
    <w:rsid w:val="007322FD"/>
    <w:rsid w:val="007330A2"/>
    <w:rsid w:val="00735F77"/>
    <w:rsid w:val="0074081F"/>
    <w:rsid w:val="00747A99"/>
    <w:rsid w:val="00752F80"/>
    <w:rsid w:val="007746F5"/>
    <w:rsid w:val="00774F2F"/>
    <w:rsid w:val="00777321"/>
    <w:rsid w:val="007779DD"/>
    <w:rsid w:val="00781011"/>
    <w:rsid w:val="00787555"/>
    <w:rsid w:val="00791037"/>
    <w:rsid w:val="007B7788"/>
    <w:rsid w:val="007C206C"/>
    <w:rsid w:val="007C3614"/>
    <w:rsid w:val="007C6166"/>
    <w:rsid w:val="007C6995"/>
    <w:rsid w:val="007D25DD"/>
    <w:rsid w:val="007D3C31"/>
    <w:rsid w:val="007D7976"/>
    <w:rsid w:val="007D7F2F"/>
    <w:rsid w:val="007E0074"/>
    <w:rsid w:val="007E1493"/>
    <w:rsid w:val="007E61F0"/>
    <w:rsid w:val="007F1474"/>
    <w:rsid w:val="007F1E7B"/>
    <w:rsid w:val="007F4B56"/>
    <w:rsid w:val="007F64FC"/>
    <w:rsid w:val="00815FF4"/>
    <w:rsid w:val="008366B6"/>
    <w:rsid w:val="008428F0"/>
    <w:rsid w:val="00866638"/>
    <w:rsid w:val="00866D7B"/>
    <w:rsid w:val="00867E37"/>
    <w:rsid w:val="00870C8A"/>
    <w:rsid w:val="008856CE"/>
    <w:rsid w:val="00885C92"/>
    <w:rsid w:val="00892A17"/>
    <w:rsid w:val="008B72C9"/>
    <w:rsid w:val="008C1D3F"/>
    <w:rsid w:val="008D3265"/>
    <w:rsid w:val="008D709C"/>
    <w:rsid w:val="008E42E5"/>
    <w:rsid w:val="008F4E49"/>
    <w:rsid w:val="008F63AF"/>
    <w:rsid w:val="00912C47"/>
    <w:rsid w:val="0091567A"/>
    <w:rsid w:val="00932030"/>
    <w:rsid w:val="00944B99"/>
    <w:rsid w:val="009467CE"/>
    <w:rsid w:val="00947F43"/>
    <w:rsid w:val="00954317"/>
    <w:rsid w:val="009642B3"/>
    <w:rsid w:val="00970D49"/>
    <w:rsid w:val="00972834"/>
    <w:rsid w:val="00973609"/>
    <w:rsid w:val="009778C6"/>
    <w:rsid w:val="0098097E"/>
    <w:rsid w:val="009823AF"/>
    <w:rsid w:val="009919E9"/>
    <w:rsid w:val="00992742"/>
    <w:rsid w:val="00993E13"/>
    <w:rsid w:val="009941E3"/>
    <w:rsid w:val="009A39DF"/>
    <w:rsid w:val="009B1563"/>
    <w:rsid w:val="009B3F1A"/>
    <w:rsid w:val="009C091A"/>
    <w:rsid w:val="009C21D5"/>
    <w:rsid w:val="009D10BF"/>
    <w:rsid w:val="009E410A"/>
    <w:rsid w:val="009E5FFB"/>
    <w:rsid w:val="009F2795"/>
    <w:rsid w:val="009F5FC0"/>
    <w:rsid w:val="009F685A"/>
    <w:rsid w:val="00A003FC"/>
    <w:rsid w:val="00A05E69"/>
    <w:rsid w:val="00A117EF"/>
    <w:rsid w:val="00A1271C"/>
    <w:rsid w:val="00A13B79"/>
    <w:rsid w:val="00A15F1F"/>
    <w:rsid w:val="00A17570"/>
    <w:rsid w:val="00A25753"/>
    <w:rsid w:val="00A257F2"/>
    <w:rsid w:val="00A34B57"/>
    <w:rsid w:val="00A35F3D"/>
    <w:rsid w:val="00A40842"/>
    <w:rsid w:val="00A45C2F"/>
    <w:rsid w:val="00A45C85"/>
    <w:rsid w:val="00A465C4"/>
    <w:rsid w:val="00A5001C"/>
    <w:rsid w:val="00A74362"/>
    <w:rsid w:val="00A769B1"/>
    <w:rsid w:val="00A84519"/>
    <w:rsid w:val="00AA3494"/>
    <w:rsid w:val="00AC3FD2"/>
    <w:rsid w:val="00AC7DA8"/>
    <w:rsid w:val="00AD1A25"/>
    <w:rsid w:val="00AD22DE"/>
    <w:rsid w:val="00AD6FC8"/>
    <w:rsid w:val="00AE1122"/>
    <w:rsid w:val="00AF1FE9"/>
    <w:rsid w:val="00B1127B"/>
    <w:rsid w:val="00B176E1"/>
    <w:rsid w:val="00B227B7"/>
    <w:rsid w:val="00B23241"/>
    <w:rsid w:val="00B31425"/>
    <w:rsid w:val="00B33107"/>
    <w:rsid w:val="00B3496C"/>
    <w:rsid w:val="00B375D2"/>
    <w:rsid w:val="00B55D0E"/>
    <w:rsid w:val="00B62208"/>
    <w:rsid w:val="00B62FA2"/>
    <w:rsid w:val="00B64A52"/>
    <w:rsid w:val="00B67D3D"/>
    <w:rsid w:val="00B70433"/>
    <w:rsid w:val="00B70657"/>
    <w:rsid w:val="00B710EF"/>
    <w:rsid w:val="00B829A2"/>
    <w:rsid w:val="00B90274"/>
    <w:rsid w:val="00B958B5"/>
    <w:rsid w:val="00B969AA"/>
    <w:rsid w:val="00BA3F3A"/>
    <w:rsid w:val="00BB04EA"/>
    <w:rsid w:val="00BC0F00"/>
    <w:rsid w:val="00BC1FDA"/>
    <w:rsid w:val="00BC2995"/>
    <w:rsid w:val="00BD3769"/>
    <w:rsid w:val="00BE1B97"/>
    <w:rsid w:val="00BF2A43"/>
    <w:rsid w:val="00BF364C"/>
    <w:rsid w:val="00BF3F0C"/>
    <w:rsid w:val="00BF42B6"/>
    <w:rsid w:val="00BF6479"/>
    <w:rsid w:val="00C01ECC"/>
    <w:rsid w:val="00C02D05"/>
    <w:rsid w:val="00C03E02"/>
    <w:rsid w:val="00C1069E"/>
    <w:rsid w:val="00C1085F"/>
    <w:rsid w:val="00C12399"/>
    <w:rsid w:val="00C173D8"/>
    <w:rsid w:val="00C26AF4"/>
    <w:rsid w:val="00C40E42"/>
    <w:rsid w:val="00C47D30"/>
    <w:rsid w:val="00C62E88"/>
    <w:rsid w:val="00C666DC"/>
    <w:rsid w:val="00C7105A"/>
    <w:rsid w:val="00C713E6"/>
    <w:rsid w:val="00C75B33"/>
    <w:rsid w:val="00C8679C"/>
    <w:rsid w:val="00CB0980"/>
    <w:rsid w:val="00CC3C18"/>
    <w:rsid w:val="00CD517A"/>
    <w:rsid w:val="00CE10CF"/>
    <w:rsid w:val="00CE17E0"/>
    <w:rsid w:val="00CE3749"/>
    <w:rsid w:val="00CE54CE"/>
    <w:rsid w:val="00CF58B9"/>
    <w:rsid w:val="00D0016E"/>
    <w:rsid w:val="00D01861"/>
    <w:rsid w:val="00D01E4E"/>
    <w:rsid w:val="00D0572C"/>
    <w:rsid w:val="00D20BC6"/>
    <w:rsid w:val="00D44950"/>
    <w:rsid w:val="00D51D87"/>
    <w:rsid w:val="00D67B48"/>
    <w:rsid w:val="00D702DF"/>
    <w:rsid w:val="00D80FCF"/>
    <w:rsid w:val="00D81370"/>
    <w:rsid w:val="00D940A9"/>
    <w:rsid w:val="00D95248"/>
    <w:rsid w:val="00DC132F"/>
    <w:rsid w:val="00DC1BD5"/>
    <w:rsid w:val="00DC4869"/>
    <w:rsid w:val="00DE0358"/>
    <w:rsid w:val="00DE0A64"/>
    <w:rsid w:val="00DF4225"/>
    <w:rsid w:val="00DF6CC0"/>
    <w:rsid w:val="00E34646"/>
    <w:rsid w:val="00E648B2"/>
    <w:rsid w:val="00E64FF0"/>
    <w:rsid w:val="00E718F4"/>
    <w:rsid w:val="00E81E5F"/>
    <w:rsid w:val="00E85FF4"/>
    <w:rsid w:val="00E86CD1"/>
    <w:rsid w:val="00E92364"/>
    <w:rsid w:val="00E97CE4"/>
    <w:rsid w:val="00EA0138"/>
    <w:rsid w:val="00EB4BCA"/>
    <w:rsid w:val="00EE304B"/>
    <w:rsid w:val="00EF0261"/>
    <w:rsid w:val="00F0242D"/>
    <w:rsid w:val="00F05984"/>
    <w:rsid w:val="00F14655"/>
    <w:rsid w:val="00F2412C"/>
    <w:rsid w:val="00F27A88"/>
    <w:rsid w:val="00F313CE"/>
    <w:rsid w:val="00F33CF7"/>
    <w:rsid w:val="00F33F48"/>
    <w:rsid w:val="00F37BFA"/>
    <w:rsid w:val="00F40DC0"/>
    <w:rsid w:val="00F50791"/>
    <w:rsid w:val="00F635E6"/>
    <w:rsid w:val="00F75C4F"/>
    <w:rsid w:val="00F95F90"/>
    <w:rsid w:val="00F972FD"/>
    <w:rsid w:val="00FA0A1B"/>
    <w:rsid w:val="00FA2CDB"/>
    <w:rsid w:val="00FB64E7"/>
    <w:rsid w:val="00FC150D"/>
    <w:rsid w:val="00FC59ED"/>
    <w:rsid w:val="00FD1CE7"/>
    <w:rsid w:val="00FD3AD9"/>
    <w:rsid w:val="00FD3C49"/>
    <w:rsid w:val="00FD620A"/>
    <w:rsid w:val="00FD77DF"/>
    <w:rsid w:val="00FE62F9"/>
    <w:rsid w:val="00FF19B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7580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semiHidden="0" w:uiPriority="35" w:unhideWhenUsed="0" w:qFormat="1"/>
    <w:lsdException w:name="annotation reference" w:uiPriority="0" w:qFormat="1"/>
    <w:lsdException w:name="page number" w:uiPriority="0"/>
    <w:lsdException w:name="table of authorities" w:uiPriority="0"/>
    <w:lsdException w:name="toa heading" w:uiPriority="0"/>
    <w:lsdException w:name="List Bullet 2" w:uiPriority="0"/>
    <w:lsdException w:name="List Bullet 3" w:uiPriority="0"/>
    <w:lsdException w:name="Title" w:semiHidden="0" w:uiPriority="0" w:unhideWhenUsed="0" w:qFormat="1"/>
    <w:lsdException w:name="Signature" w:uiPriority="0"/>
    <w:lsdException w:name="Default Paragraph Font" w:uiPriority="1"/>
    <w:lsdException w:name="Body Text" w:uiPriority="0"/>
    <w:lsdException w:name="Subtitle" w:semiHidden="0" w:uiPriority="11" w:unhideWhenUsed="0" w:qFormat="1"/>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3DA5"/>
    <w:rPr>
      <w:sz w:val="24"/>
      <w:szCs w:val="24"/>
    </w:rPr>
  </w:style>
  <w:style w:type="paragraph" w:styleId="Heading1">
    <w:name w:val="heading 1"/>
    <w:basedOn w:val="Normal"/>
    <w:uiPriority w:val="9"/>
    <w:qFormat/>
    <w:rsid w:val="00BA71B0"/>
    <w:pPr>
      <w:keepNext/>
      <w:numPr>
        <w:numId w:val="1"/>
      </w:numPr>
      <w:pBdr>
        <w:bottom w:val="single" w:sz="12" w:space="1" w:color="E31837"/>
      </w:pBdr>
      <w:spacing w:before="120" w:after="60"/>
      <w:outlineLvl w:val="0"/>
    </w:pPr>
    <w:rPr>
      <w:rFonts w:ascii="Arial Narrow" w:hAnsi="Arial Narrow" w:cs="Arial"/>
      <w:b/>
      <w:bCs/>
      <w:color w:val="808080" w:themeColor="background1" w:themeShade="80"/>
      <w:kern w:val="2"/>
      <w:sz w:val="56"/>
      <w:szCs w:val="32"/>
    </w:rPr>
  </w:style>
  <w:style w:type="paragraph" w:styleId="Heading2">
    <w:name w:val="heading 2"/>
    <w:basedOn w:val="Heading1"/>
    <w:autoRedefine/>
    <w:uiPriority w:val="9"/>
    <w:qFormat/>
    <w:rsid w:val="00A829BD"/>
    <w:pPr>
      <w:numPr>
        <w:ilvl w:val="1"/>
      </w:numPr>
      <w:pBdr>
        <w:bottom w:val="single" w:sz="8" w:space="1" w:color="E31837"/>
      </w:pBdr>
      <w:spacing w:after="120"/>
      <w:jc w:val="both"/>
      <w:outlineLvl w:val="1"/>
    </w:pPr>
    <w:rPr>
      <w:bCs w:val="0"/>
      <w:iCs/>
      <w:color w:val="6D6E71"/>
      <w:spacing w:val="20"/>
      <w:sz w:val="32"/>
      <w:szCs w:val="28"/>
    </w:rPr>
  </w:style>
  <w:style w:type="paragraph" w:styleId="Heading3">
    <w:name w:val="heading 3"/>
    <w:basedOn w:val="Heading2"/>
    <w:autoRedefine/>
    <w:uiPriority w:val="9"/>
    <w:qFormat/>
    <w:rsid w:val="00A42AE9"/>
    <w:pPr>
      <w:numPr>
        <w:ilvl w:val="2"/>
      </w:numPr>
      <w:pBdr>
        <w:bottom w:val="single" w:sz="8" w:space="0" w:color="E31837"/>
      </w:pBdr>
      <w:spacing w:before="240"/>
      <w:outlineLvl w:val="2"/>
    </w:pPr>
    <w:rPr>
      <w:bCs/>
      <w:sz w:val="28"/>
      <w:szCs w:val="26"/>
    </w:rPr>
  </w:style>
  <w:style w:type="paragraph" w:styleId="Heading4">
    <w:name w:val="heading 4"/>
    <w:basedOn w:val="Heading3"/>
    <w:link w:val="Heading4Char"/>
    <w:autoRedefine/>
    <w:qFormat/>
    <w:rsid w:val="00787555"/>
    <w:pPr>
      <w:numPr>
        <w:ilvl w:val="3"/>
      </w:numPr>
      <w:spacing w:before="120" w:line="288" w:lineRule="auto"/>
      <w:jc w:val="left"/>
      <w:outlineLvl w:val="3"/>
    </w:pPr>
    <w:rPr>
      <w:rFonts w:ascii="Arial Bold" w:hAnsi="Arial Bold"/>
      <w:bCs w:val="0"/>
      <w:sz w:val="22"/>
      <w:szCs w:val="28"/>
    </w:rPr>
  </w:style>
  <w:style w:type="paragraph" w:styleId="Heading5">
    <w:name w:val="heading 5"/>
    <w:basedOn w:val="Heading4"/>
    <w:qFormat/>
    <w:rsid w:val="00F03DA5"/>
    <w:pPr>
      <w:numPr>
        <w:ilvl w:val="4"/>
      </w:numPr>
      <w:tabs>
        <w:tab w:val="left" w:pos="1152"/>
      </w:tabs>
      <w:outlineLvl w:val="4"/>
    </w:pPr>
    <w:rPr>
      <w:bCs/>
      <w:iCs w:val="0"/>
      <w:szCs w:val="26"/>
    </w:rPr>
  </w:style>
  <w:style w:type="paragraph" w:styleId="Heading6">
    <w:name w:val="heading 6"/>
    <w:basedOn w:val="Normal"/>
    <w:next w:val="Normal"/>
    <w:qFormat/>
    <w:rsid w:val="00F03DA5"/>
    <w:pPr>
      <w:numPr>
        <w:ilvl w:val="5"/>
        <w:numId w:val="1"/>
      </w:numPr>
      <w:spacing w:before="240" w:after="60"/>
      <w:outlineLvl w:val="5"/>
    </w:pPr>
    <w:rPr>
      <w:b/>
      <w:bCs/>
      <w:sz w:val="22"/>
      <w:szCs w:val="22"/>
    </w:rPr>
  </w:style>
  <w:style w:type="paragraph" w:styleId="Heading7">
    <w:name w:val="heading 7"/>
    <w:basedOn w:val="Normal"/>
    <w:next w:val="Normal"/>
    <w:qFormat/>
    <w:rsid w:val="00F03DA5"/>
    <w:pPr>
      <w:numPr>
        <w:ilvl w:val="6"/>
        <w:numId w:val="1"/>
      </w:numPr>
      <w:spacing w:before="240" w:after="60"/>
      <w:outlineLvl w:val="6"/>
    </w:pPr>
  </w:style>
  <w:style w:type="paragraph" w:styleId="Heading8">
    <w:name w:val="heading 8"/>
    <w:basedOn w:val="Normal"/>
    <w:next w:val="Normal"/>
    <w:qFormat/>
    <w:rsid w:val="00F03DA5"/>
    <w:pPr>
      <w:numPr>
        <w:ilvl w:val="7"/>
        <w:numId w:val="1"/>
      </w:numPr>
      <w:spacing w:before="240" w:after="60"/>
      <w:outlineLvl w:val="7"/>
    </w:pPr>
    <w:rPr>
      <w:i/>
      <w:iCs/>
    </w:rPr>
  </w:style>
  <w:style w:type="paragraph" w:styleId="Heading9">
    <w:name w:val="heading 9"/>
    <w:next w:val="BodyText"/>
    <w:qFormat/>
    <w:rsid w:val="00F03DA5"/>
    <w:pPr>
      <w:widowControl w:val="0"/>
      <w:numPr>
        <w:ilvl w:val="8"/>
        <w:numId w:val="1"/>
      </w:numPr>
      <w:spacing w:before="240"/>
      <w:outlineLvl w:val="8"/>
    </w:pPr>
    <w:rPr>
      <w:rFonts w:cs="Arial"/>
      <w:sz w:val="5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rsid w:val="00F03DA5"/>
    <w:rPr>
      <w:color w:val="0000FF"/>
      <w:u w:val="single"/>
    </w:rPr>
  </w:style>
  <w:style w:type="character" w:styleId="PageNumber">
    <w:name w:val="page number"/>
    <w:basedOn w:val="DefaultParagraphFont"/>
    <w:semiHidden/>
    <w:qFormat/>
    <w:rsid w:val="00F03DA5"/>
    <w:rPr>
      <w:rFonts w:ascii="Tahoma" w:hAnsi="Tahoma"/>
      <w:sz w:val="20"/>
      <w:shd w:val="clear" w:color="auto" w:fill="000000"/>
    </w:rPr>
  </w:style>
  <w:style w:type="character" w:styleId="FollowedHyperlink">
    <w:name w:val="FollowedHyperlink"/>
    <w:basedOn w:val="DefaultParagraphFont"/>
    <w:semiHidden/>
    <w:qFormat/>
    <w:rsid w:val="00F03DA5"/>
    <w:rPr>
      <w:color w:val="800080"/>
      <w:u w:val="single"/>
    </w:rPr>
  </w:style>
  <w:style w:type="character" w:styleId="CommentReference">
    <w:name w:val="annotation reference"/>
    <w:basedOn w:val="DefaultParagraphFont"/>
    <w:qFormat/>
    <w:rsid w:val="00F03DA5"/>
    <w:rPr>
      <w:sz w:val="16"/>
      <w:szCs w:val="16"/>
    </w:rPr>
  </w:style>
  <w:style w:type="character" w:customStyle="1" w:styleId="BalloonTextChar">
    <w:name w:val="Balloon Text Char"/>
    <w:basedOn w:val="DefaultParagraphFont"/>
    <w:link w:val="BalloonText"/>
    <w:uiPriority w:val="99"/>
    <w:semiHidden/>
    <w:qFormat/>
    <w:rsid w:val="00F20726"/>
    <w:rPr>
      <w:rFonts w:ascii="Tahoma" w:hAnsi="Tahoma" w:cs="Tahoma"/>
      <w:sz w:val="16"/>
      <w:szCs w:val="16"/>
    </w:rPr>
  </w:style>
  <w:style w:type="character" w:customStyle="1" w:styleId="TitleChar">
    <w:name w:val="Title Char"/>
    <w:basedOn w:val="DefaultParagraphFont"/>
    <w:link w:val="Title"/>
    <w:qFormat/>
    <w:rsid w:val="00927AA3"/>
    <w:rPr>
      <w:rFonts w:ascii="Arial Black" w:hAnsi="Arial Black" w:cs="Arial"/>
      <w:b/>
      <w:bCs/>
      <w:color w:val="808080"/>
      <w:sz w:val="48"/>
      <w:szCs w:val="24"/>
      <w:u w:val="single"/>
    </w:rPr>
  </w:style>
  <w:style w:type="character" w:customStyle="1" w:styleId="BodyText2Char">
    <w:name w:val="Body Text 2 Char"/>
    <w:basedOn w:val="DefaultParagraphFont"/>
    <w:link w:val="BodyText2"/>
    <w:qFormat/>
    <w:rsid w:val="00992742"/>
    <w:rPr>
      <w:rFonts w:ascii="Arial" w:eastAsia="Calibri" w:hAnsi="Arial" w:cs="Arial"/>
      <w:bCs/>
    </w:rPr>
  </w:style>
  <w:style w:type="character" w:customStyle="1" w:styleId="SignatureChar">
    <w:name w:val="Signature Char"/>
    <w:basedOn w:val="DefaultParagraphFont"/>
    <w:link w:val="Signature"/>
    <w:semiHidden/>
    <w:qFormat/>
    <w:rsid w:val="00927AA3"/>
    <w:rPr>
      <w:rFonts w:ascii="Arial" w:hAnsi="Arial" w:cs="Arial"/>
      <w:bCs/>
      <w:i/>
      <w:sz w:val="15"/>
      <w:szCs w:val="16"/>
    </w:rPr>
  </w:style>
  <w:style w:type="character" w:customStyle="1" w:styleId="CommentTextChar">
    <w:name w:val="Comment Text Char"/>
    <w:basedOn w:val="DefaultParagraphFont"/>
    <w:link w:val="CommentText"/>
    <w:qFormat/>
    <w:rsid w:val="00825AD7"/>
    <w:rPr>
      <w:rFonts w:ascii="Arial" w:hAnsi="Arial" w:cs="Arial"/>
    </w:rPr>
  </w:style>
  <w:style w:type="character" w:customStyle="1" w:styleId="Heading4Char">
    <w:name w:val="Heading 4 Char"/>
    <w:basedOn w:val="DefaultParagraphFont"/>
    <w:link w:val="Heading4"/>
    <w:qFormat/>
    <w:rsid w:val="00787555"/>
    <w:rPr>
      <w:rFonts w:ascii="Arial Bold" w:hAnsi="Arial Bold" w:cs="Arial"/>
      <w:b/>
      <w:iCs/>
      <w:color w:val="6D6E71"/>
      <w:spacing w:val="20"/>
      <w:kern w:val="2"/>
      <w:sz w:val="22"/>
      <w:szCs w:val="28"/>
    </w:rPr>
  </w:style>
  <w:style w:type="character" w:customStyle="1" w:styleId="CommentSubjectChar">
    <w:name w:val="Comment Subject Char"/>
    <w:basedOn w:val="CommentTextChar"/>
    <w:link w:val="CommentSubject"/>
    <w:uiPriority w:val="99"/>
    <w:semiHidden/>
    <w:qFormat/>
    <w:rsid w:val="00F97B19"/>
    <w:rPr>
      <w:rFonts w:ascii="Arial" w:hAnsi="Arial" w:cs="Arial"/>
      <w:b/>
      <w:bCs/>
    </w:rPr>
  </w:style>
  <w:style w:type="character" w:customStyle="1" w:styleId="BodyText3Char">
    <w:name w:val="Body Text 3 Char"/>
    <w:basedOn w:val="DefaultParagraphFont"/>
    <w:link w:val="BodyText3"/>
    <w:semiHidden/>
    <w:qFormat/>
    <w:rsid w:val="000C79ED"/>
    <w:rPr>
      <w:rFonts w:ascii="Arial" w:hAnsi="Arial" w:cs="Arial"/>
      <w:bCs/>
      <w:sz w:val="18"/>
      <w:szCs w:val="24"/>
    </w:rPr>
  </w:style>
  <w:style w:type="character" w:styleId="Emphasis">
    <w:name w:val="Emphasis"/>
    <w:basedOn w:val="DefaultParagraphFont"/>
    <w:uiPriority w:val="20"/>
    <w:qFormat/>
    <w:rsid w:val="009D452F"/>
    <w:rPr>
      <w:i/>
      <w:iCs/>
    </w:rPr>
  </w:style>
  <w:style w:type="character" w:styleId="IntenseEmphasis">
    <w:name w:val="Intense Emphasis"/>
    <w:uiPriority w:val="21"/>
    <w:qFormat/>
    <w:rsid w:val="005418C1"/>
    <w:rPr>
      <w:b/>
      <w:bCs/>
      <w:caps/>
      <w:color w:val="243F60" w:themeColor="accent1" w:themeShade="7F"/>
      <w:spacing w:val="10"/>
    </w:rPr>
  </w:style>
  <w:style w:type="character" w:customStyle="1" w:styleId="PlainTextChar">
    <w:name w:val="Plain Text Char"/>
    <w:basedOn w:val="DefaultParagraphFont"/>
    <w:link w:val="PlainText"/>
    <w:uiPriority w:val="99"/>
    <w:semiHidden/>
    <w:qFormat/>
    <w:rsid w:val="008E4040"/>
    <w:rPr>
      <w:rFonts w:ascii="Calibri" w:eastAsiaTheme="minorHAnsi" w:hAnsi="Calibri" w:cs="Calibri"/>
      <w:color w:val="002060"/>
      <w:sz w:val="22"/>
      <w:szCs w:val="22"/>
      <w:lang w:val="es-SV" w:eastAsia="es-SV"/>
    </w:rPr>
  </w:style>
  <w:style w:type="character" w:customStyle="1" w:styleId="NoteHeadingChar">
    <w:name w:val="Note Heading Char"/>
    <w:basedOn w:val="DefaultParagraphFont"/>
    <w:link w:val="NoteHeading"/>
    <w:qFormat/>
    <w:rsid w:val="00386105"/>
    <w:rPr>
      <w:rFonts w:ascii="Arial Narrow" w:eastAsia="Arial Unicode MS" w:hAnsi="Arial Narrow"/>
      <w:b/>
      <w:color w:val="000000"/>
    </w:rPr>
  </w:style>
  <w:style w:type="character" w:customStyle="1" w:styleId="BodyText2Char2">
    <w:name w:val="BodyText2 Char2"/>
    <w:basedOn w:val="DefaultParagraphFont"/>
    <w:qFormat/>
    <w:locked/>
    <w:rsid w:val="007B447A"/>
    <w:rPr>
      <w:rFonts w:ascii="Arial" w:eastAsia="Calibri" w:hAnsi="Arial" w:cs="Arial"/>
      <w:bCs/>
    </w:rPr>
  </w:style>
  <w:style w:type="character" w:customStyle="1" w:styleId="ListBullet1Char">
    <w:name w:val="List Bullet 1 Char"/>
    <w:basedOn w:val="BodyText2Char2"/>
    <w:link w:val="ListBullet1"/>
    <w:qFormat/>
    <w:rsid w:val="00970D49"/>
    <w:rPr>
      <w:rFonts w:ascii="Arial" w:eastAsia="Calibri" w:hAnsi="Arial" w:cs="Arial"/>
      <w:bCs/>
      <w:color w:val="000000" w:themeColor="text1"/>
    </w:rPr>
  </w:style>
  <w:style w:type="character" w:customStyle="1" w:styleId="ListLabel1">
    <w:name w:val="ListLabel 1"/>
    <w:qFormat/>
    <w:rPr>
      <w:sz w:val="24"/>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vanish w:val="0"/>
    </w:rPr>
  </w:style>
  <w:style w:type="character" w:customStyle="1" w:styleId="ListLabel5">
    <w:name w:val="ListLabel 5"/>
    <w:qFormat/>
    <w:rPr>
      <w:color w:val="999999"/>
      <w:u w:val="none" w:color="999999"/>
    </w:rPr>
  </w:style>
  <w:style w:type="character" w:customStyle="1" w:styleId="ListLabel6">
    <w:name w:val="ListLabel 6"/>
    <w:qFormat/>
    <w:rPr>
      <w:caps w:val="0"/>
      <w:smallCaps w:val="0"/>
      <w:strike w:val="0"/>
      <w:dstrike w:val="0"/>
      <w:vanish/>
      <w:position w:val="0"/>
      <w:sz w:val="24"/>
      <w:vertAlign w:val="baseline"/>
    </w:rPr>
  </w:style>
  <w:style w:type="character" w:customStyle="1" w:styleId="ListLabel7">
    <w:name w:val="ListLabel 7"/>
    <w:qFormat/>
    <w:rPr>
      <w:sz w:val="36"/>
    </w:rPr>
  </w:style>
  <w:style w:type="character" w:customStyle="1" w:styleId="ListLabel8">
    <w:name w:val="ListLabel 8"/>
    <w:qFormat/>
    <w:rPr>
      <w:sz w:val="36"/>
    </w:rPr>
  </w:style>
  <w:style w:type="character" w:customStyle="1" w:styleId="ListLabel9">
    <w:name w:val="ListLabel 9"/>
    <w:qFormat/>
    <w:rPr>
      <w:sz w:val="36"/>
    </w:rPr>
  </w:style>
  <w:style w:type="character" w:customStyle="1" w:styleId="ListLabel10">
    <w:name w:val="ListLabel 10"/>
    <w:qFormat/>
    <w:rPr>
      <w:color w:val="6D6E71"/>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rPr>
  </w:style>
  <w:style w:type="character" w:customStyle="1" w:styleId="ListLabel20">
    <w:name w:val="ListLabel 20"/>
    <w:qFormat/>
    <w:rPr>
      <w:b/>
      <w:i w:val="0"/>
      <w:color w:val="0F1177"/>
      <w:sz w:val="40"/>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color w:val="6D6E71"/>
    </w:rPr>
  </w:style>
  <w:style w:type="character" w:customStyle="1" w:styleId="ListLabel31">
    <w:name w:val="ListLabel 31"/>
    <w:qFormat/>
    <w:rPr>
      <w:color w:val="6D6E71"/>
    </w:rPr>
  </w:style>
  <w:style w:type="character" w:customStyle="1" w:styleId="IndexLink">
    <w:name w:val="Index Link"/>
    <w:qFormat/>
  </w:style>
  <w:style w:type="paragraph" w:customStyle="1" w:styleId="Heading">
    <w:name w:val="Heading"/>
    <w:basedOn w:val="BodyText2"/>
    <w:next w:val="BodyText"/>
    <w:autoRedefine/>
    <w:qFormat/>
    <w:rsid w:val="00F03BDF"/>
    <w:pPr>
      <w:spacing w:before="120" w:line="360" w:lineRule="auto"/>
    </w:pPr>
    <w:rPr>
      <w:color w:val="E31837"/>
      <w:sz w:val="28"/>
      <w:szCs w:val="12"/>
    </w:rPr>
  </w:style>
  <w:style w:type="paragraph" w:styleId="BodyText">
    <w:name w:val="Body Text"/>
    <w:basedOn w:val="Normal"/>
    <w:semiHidden/>
    <w:rsid w:val="00F03DA5"/>
    <w:pPr>
      <w:spacing w:before="60" w:after="60"/>
      <w:jc w:val="both"/>
    </w:pPr>
    <w:rPr>
      <w:rFonts w:ascii="Arial" w:hAnsi="Arial"/>
      <w:sz w:val="20"/>
    </w:rPr>
  </w:style>
  <w:style w:type="paragraph" w:styleId="List">
    <w:name w:val="List"/>
    <w:basedOn w:val="BodyText"/>
    <w:rPr>
      <w:rFonts w:cs="Lohit Devanagari"/>
    </w:rPr>
  </w:style>
  <w:style w:type="paragraph" w:styleId="Caption">
    <w:name w:val="caption"/>
    <w:basedOn w:val="FigureCaption"/>
    <w:next w:val="Normal"/>
    <w:qFormat/>
    <w:rsid w:val="00F03DA5"/>
    <w:pPr>
      <w:spacing w:before="120" w:after="120"/>
    </w:pPr>
    <w:rPr>
      <w:bCs w:val="0"/>
    </w:rPr>
  </w:style>
  <w:style w:type="paragraph" w:customStyle="1" w:styleId="Index">
    <w:name w:val="Index"/>
    <w:basedOn w:val="Normal"/>
    <w:qFormat/>
    <w:pPr>
      <w:suppressLineNumbers/>
    </w:pPr>
    <w:rPr>
      <w:rFonts w:cs="Lohit Devanagari"/>
    </w:rPr>
  </w:style>
  <w:style w:type="paragraph" w:customStyle="1" w:styleId="BodyText2">
    <w:name w:val="BodyText2"/>
    <w:basedOn w:val="BodyText"/>
    <w:link w:val="BodyText2Char"/>
    <w:autoRedefine/>
    <w:qFormat/>
    <w:rsid w:val="00992742"/>
    <w:rPr>
      <w:rFonts w:eastAsia="Calibri" w:cs="Arial"/>
      <w:bCs/>
      <w:szCs w:val="20"/>
    </w:rPr>
  </w:style>
  <w:style w:type="paragraph" w:customStyle="1" w:styleId="ChapterNo">
    <w:name w:val="Chapter No"/>
    <w:basedOn w:val="BodyText"/>
    <w:qFormat/>
    <w:rsid w:val="00F03DA5"/>
    <w:pPr>
      <w:jc w:val="center"/>
    </w:pPr>
    <w:rPr>
      <w:rFonts w:ascii="Comic Sans MS" w:hAnsi="Comic Sans MS" w:cs="Tahoma"/>
      <w:b/>
      <w:bCs/>
      <w:color w:val="000000"/>
      <w:sz w:val="96"/>
    </w:rPr>
  </w:style>
  <w:style w:type="paragraph" w:styleId="TOC1">
    <w:name w:val="toc 1"/>
    <w:basedOn w:val="BodyText"/>
    <w:next w:val="Normal"/>
    <w:autoRedefine/>
    <w:uiPriority w:val="39"/>
    <w:rsid w:val="00F03DA5"/>
    <w:pPr>
      <w:spacing w:before="360" w:after="120"/>
      <w:ind w:left="-144"/>
      <w:jc w:val="left"/>
    </w:pPr>
    <w:rPr>
      <w:rFonts w:ascii="Arial Narrow" w:hAnsi="Arial Narrow"/>
      <w:b/>
      <w:bCs/>
      <w:smallCaps/>
      <w:color w:val="333333"/>
      <w:sz w:val="24"/>
      <w:szCs w:val="72"/>
    </w:rPr>
  </w:style>
  <w:style w:type="paragraph" w:styleId="Header">
    <w:name w:val="header"/>
    <w:basedOn w:val="Normal"/>
    <w:semiHidden/>
    <w:rsid w:val="00F03DA5"/>
    <w:pPr>
      <w:tabs>
        <w:tab w:val="center" w:pos="4320"/>
        <w:tab w:val="right" w:pos="8640"/>
      </w:tabs>
      <w:spacing w:after="120"/>
    </w:pPr>
    <w:rPr>
      <w:rFonts w:ascii="Tahoma" w:hAnsi="Tahoma"/>
      <w:b/>
      <w:sz w:val="20"/>
    </w:rPr>
  </w:style>
  <w:style w:type="paragraph" w:customStyle="1" w:styleId="ChapterName">
    <w:name w:val="Chapter Name"/>
    <w:basedOn w:val="Normal"/>
    <w:next w:val="BodyText"/>
    <w:autoRedefine/>
    <w:qFormat/>
    <w:rsid w:val="00BE5D63"/>
    <w:pPr>
      <w:pBdr>
        <w:bottom w:val="single" w:sz="12" w:space="1" w:color="E31837"/>
      </w:pBdr>
      <w:spacing w:before="120"/>
      <w:outlineLvl w:val="0"/>
    </w:pPr>
    <w:rPr>
      <w:rFonts w:ascii="Arial Narrow" w:hAnsi="Arial Narrow"/>
      <w:b/>
      <w:color w:val="6D6E71"/>
      <w:spacing w:val="38"/>
      <w:sz w:val="44"/>
    </w:rPr>
  </w:style>
  <w:style w:type="paragraph" w:customStyle="1" w:styleId="ListBullet1">
    <w:name w:val="List Bullet 1"/>
    <w:basedOn w:val="BodyText2"/>
    <w:link w:val="ListBullet1Char"/>
    <w:autoRedefine/>
    <w:qFormat/>
    <w:rsid w:val="00970D49"/>
    <w:pPr>
      <w:numPr>
        <w:ilvl w:val="1"/>
        <w:numId w:val="4"/>
      </w:numPr>
      <w:spacing w:line="276" w:lineRule="auto"/>
      <w:jc w:val="left"/>
    </w:pPr>
    <w:rPr>
      <w:color w:val="000000" w:themeColor="text1"/>
    </w:rPr>
  </w:style>
  <w:style w:type="paragraph" w:styleId="ListBullet2">
    <w:name w:val="List Bullet 2"/>
    <w:basedOn w:val="ListBullet1"/>
    <w:autoRedefine/>
    <w:semiHidden/>
    <w:qFormat/>
    <w:rsid w:val="00F03DA5"/>
  </w:style>
  <w:style w:type="paragraph" w:styleId="ListBullet3">
    <w:name w:val="List Bullet 3"/>
    <w:basedOn w:val="ListBullet2"/>
    <w:semiHidden/>
    <w:qFormat/>
    <w:rsid w:val="00F03DA5"/>
  </w:style>
  <w:style w:type="paragraph" w:styleId="ListNumber2">
    <w:name w:val="List Number 2"/>
    <w:basedOn w:val="ListNumber"/>
    <w:semiHidden/>
    <w:qFormat/>
    <w:rsid w:val="00F03DA5"/>
  </w:style>
  <w:style w:type="paragraph" w:styleId="ListNumber">
    <w:name w:val="List Number"/>
    <w:basedOn w:val="ListBullet1"/>
    <w:autoRedefine/>
    <w:semiHidden/>
    <w:qFormat/>
    <w:rsid w:val="00F03DA5"/>
  </w:style>
  <w:style w:type="paragraph" w:styleId="ListNumber3">
    <w:name w:val="List Number 3"/>
    <w:basedOn w:val="ListNumber2"/>
    <w:semiHidden/>
    <w:qFormat/>
    <w:rsid w:val="00F03DA5"/>
  </w:style>
  <w:style w:type="paragraph" w:styleId="TOC2">
    <w:name w:val="toc 2"/>
    <w:basedOn w:val="TOC1"/>
    <w:next w:val="Normal"/>
    <w:autoRedefine/>
    <w:uiPriority w:val="39"/>
    <w:rsid w:val="00F03DA5"/>
    <w:pPr>
      <w:spacing w:before="240"/>
      <w:ind w:left="0"/>
    </w:pPr>
    <w:rPr>
      <w:smallCaps w:val="0"/>
      <w:color w:val="000000"/>
      <w:sz w:val="22"/>
      <w:szCs w:val="32"/>
    </w:rPr>
  </w:style>
  <w:style w:type="paragraph" w:styleId="TOC3">
    <w:name w:val="toc 3"/>
    <w:basedOn w:val="TOC2"/>
    <w:next w:val="Normal"/>
    <w:uiPriority w:val="39"/>
    <w:rsid w:val="00F03DA5"/>
    <w:pPr>
      <w:spacing w:before="0"/>
      <w:ind w:left="240"/>
    </w:pPr>
    <w:rPr>
      <w:b w:val="0"/>
      <w:bCs w:val="0"/>
    </w:rPr>
  </w:style>
  <w:style w:type="paragraph" w:styleId="TOC4">
    <w:name w:val="toc 4"/>
    <w:basedOn w:val="TOC3"/>
    <w:next w:val="BodyText"/>
    <w:uiPriority w:val="39"/>
    <w:rsid w:val="00F03DA5"/>
    <w:pPr>
      <w:ind w:left="480"/>
    </w:pPr>
  </w:style>
  <w:style w:type="paragraph" w:styleId="TOC5">
    <w:name w:val="toc 5"/>
    <w:basedOn w:val="TOC4"/>
    <w:next w:val="Normal"/>
    <w:autoRedefine/>
    <w:uiPriority w:val="39"/>
    <w:rsid w:val="00F03DA5"/>
    <w:pPr>
      <w:ind w:left="720"/>
    </w:pPr>
  </w:style>
  <w:style w:type="paragraph" w:styleId="TOC6">
    <w:name w:val="toc 6"/>
    <w:basedOn w:val="Normal"/>
    <w:next w:val="Normal"/>
    <w:autoRedefine/>
    <w:uiPriority w:val="39"/>
    <w:rsid w:val="00F03DA5"/>
    <w:pPr>
      <w:ind w:left="960"/>
    </w:pPr>
  </w:style>
  <w:style w:type="paragraph" w:styleId="TOC7">
    <w:name w:val="toc 7"/>
    <w:basedOn w:val="Normal"/>
    <w:next w:val="Normal"/>
    <w:autoRedefine/>
    <w:uiPriority w:val="39"/>
    <w:rsid w:val="00F03DA5"/>
    <w:pPr>
      <w:ind w:left="1200"/>
    </w:pPr>
  </w:style>
  <w:style w:type="paragraph" w:styleId="TOC8">
    <w:name w:val="toc 8"/>
    <w:basedOn w:val="Normal"/>
    <w:next w:val="Normal"/>
    <w:autoRedefine/>
    <w:uiPriority w:val="39"/>
    <w:rsid w:val="00F03DA5"/>
    <w:pPr>
      <w:ind w:left="1440"/>
    </w:pPr>
  </w:style>
  <w:style w:type="paragraph" w:styleId="TOC9">
    <w:name w:val="toc 9"/>
    <w:basedOn w:val="Normal"/>
    <w:next w:val="Normal"/>
    <w:autoRedefine/>
    <w:uiPriority w:val="39"/>
    <w:rsid w:val="00F03DA5"/>
    <w:pPr>
      <w:ind w:left="1680"/>
    </w:pPr>
  </w:style>
  <w:style w:type="paragraph" w:customStyle="1" w:styleId="FigureCaption">
    <w:name w:val="Figure Caption"/>
    <w:basedOn w:val="BodyText"/>
    <w:autoRedefine/>
    <w:qFormat/>
    <w:rsid w:val="00F03DA5"/>
    <w:pPr>
      <w:jc w:val="center"/>
    </w:pPr>
    <w:rPr>
      <w:rFonts w:ascii="Arial Bold" w:hAnsi="Arial Bold"/>
      <w:b/>
      <w:bCs/>
      <w:color w:val="000000"/>
      <w:sz w:val="16"/>
      <w:szCs w:val="20"/>
      <w:u w:val="single"/>
    </w:rPr>
  </w:style>
  <w:style w:type="paragraph" w:styleId="NoteHeading">
    <w:name w:val="Note Heading"/>
    <w:basedOn w:val="Normal"/>
    <w:link w:val="NoteHeadingChar"/>
    <w:autoRedefine/>
    <w:qFormat/>
    <w:rsid w:val="00386105"/>
    <w:pPr>
      <w:ind w:left="504"/>
    </w:pPr>
    <w:rPr>
      <w:rFonts w:ascii="Arial Narrow" w:eastAsia="Arial Unicode MS" w:hAnsi="Arial Narrow"/>
      <w:b/>
      <w:color w:val="000000"/>
      <w:sz w:val="20"/>
      <w:szCs w:val="20"/>
    </w:rPr>
  </w:style>
  <w:style w:type="paragraph" w:customStyle="1" w:styleId="SectionHead">
    <w:name w:val="SectionHead"/>
    <w:basedOn w:val="Heading1"/>
    <w:next w:val="BodyText"/>
    <w:autoRedefine/>
    <w:qFormat/>
    <w:rsid w:val="00720F28"/>
    <w:pPr>
      <w:numPr>
        <w:numId w:val="0"/>
      </w:numPr>
      <w:tabs>
        <w:tab w:val="right" w:leader="dot" w:pos="8630"/>
      </w:tabs>
      <w:jc w:val="both"/>
    </w:pPr>
    <w:rPr>
      <w:rFonts w:ascii="Arial Bold" w:hAnsi="Arial Bold"/>
      <w:color w:val="6D6E71"/>
      <w:spacing w:val="28"/>
      <w:sz w:val="44"/>
    </w:rPr>
  </w:style>
  <w:style w:type="paragraph" w:styleId="BodyTextIndent3">
    <w:name w:val="Body Text Indent 3"/>
    <w:basedOn w:val="Normal"/>
    <w:semiHidden/>
    <w:qFormat/>
    <w:rsid w:val="00F03DA5"/>
    <w:pPr>
      <w:ind w:left="1440"/>
    </w:pPr>
    <w:rPr>
      <w:rFonts w:ascii="Arial" w:hAnsi="Arial" w:cs="Arial"/>
      <w:i/>
      <w:iCs/>
      <w:color w:val="0000FF"/>
      <w:sz w:val="20"/>
      <w:szCs w:val="20"/>
    </w:rPr>
  </w:style>
  <w:style w:type="paragraph" w:customStyle="1" w:styleId="Image">
    <w:name w:val="Image"/>
    <w:basedOn w:val="BodyText"/>
    <w:next w:val="BodyText"/>
    <w:qFormat/>
    <w:rsid w:val="00F03DA5"/>
    <w:pPr>
      <w:keepNext/>
      <w:spacing w:before="120" w:after="120"/>
      <w:jc w:val="center"/>
    </w:pPr>
  </w:style>
  <w:style w:type="paragraph" w:styleId="TableofFigures">
    <w:name w:val="table of figures"/>
    <w:basedOn w:val="Normal"/>
    <w:next w:val="Normal"/>
    <w:autoRedefine/>
    <w:semiHidden/>
    <w:qFormat/>
    <w:rsid w:val="00F03DA5"/>
    <w:rPr>
      <w:rFonts w:ascii="Arial Bold" w:hAnsi="Arial Bold"/>
      <w:b/>
      <w:iCs/>
      <w:sz w:val="20"/>
    </w:rPr>
  </w:style>
  <w:style w:type="paragraph" w:styleId="Footer">
    <w:name w:val="footer"/>
    <w:basedOn w:val="Normal"/>
    <w:uiPriority w:val="99"/>
    <w:rsid w:val="00F03DA5"/>
    <w:pPr>
      <w:tabs>
        <w:tab w:val="center" w:pos="4320"/>
        <w:tab w:val="right" w:pos="8640"/>
      </w:tabs>
    </w:pPr>
  </w:style>
  <w:style w:type="paragraph" w:customStyle="1" w:styleId="TableColumnLabels">
    <w:name w:val="Table Column Labels"/>
    <w:basedOn w:val="BodyText"/>
    <w:qFormat/>
    <w:rsid w:val="00F03DA5"/>
    <w:rPr>
      <w:rFonts w:ascii="Arial Bold" w:hAnsi="Arial Bold"/>
      <w:b/>
      <w:bCs/>
      <w:color w:val="FFFFFF"/>
    </w:rPr>
  </w:style>
  <w:style w:type="paragraph" w:customStyle="1" w:styleId="Tablecontent">
    <w:name w:val="Table content"/>
    <w:basedOn w:val="BodyText"/>
    <w:qFormat/>
    <w:rsid w:val="00F03DA5"/>
    <w:pPr>
      <w:spacing w:before="120" w:after="0"/>
      <w:jc w:val="left"/>
    </w:pPr>
    <w:rPr>
      <w:sz w:val="18"/>
    </w:rPr>
  </w:style>
  <w:style w:type="paragraph" w:customStyle="1" w:styleId="TableListNumber1">
    <w:name w:val="Table List Number 1"/>
    <w:basedOn w:val="ListNumber"/>
    <w:qFormat/>
    <w:rsid w:val="00F03DA5"/>
    <w:pPr>
      <w:tabs>
        <w:tab w:val="left" w:pos="432"/>
      </w:tabs>
      <w:spacing w:before="120" w:after="0"/>
    </w:pPr>
    <w:rPr>
      <w:sz w:val="18"/>
    </w:rPr>
  </w:style>
  <w:style w:type="paragraph" w:customStyle="1" w:styleId="TableListBullet1">
    <w:name w:val="Table List Bullet 1"/>
    <w:basedOn w:val="ListBullet1"/>
    <w:qFormat/>
    <w:rsid w:val="00F03DA5"/>
    <w:pPr>
      <w:spacing w:before="120" w:after="0"/>
    </w:pPr>
    <w:rPr>
      <w:sz w:val="18"/>
    </w:rPr>
  </w:style>
  <w:style w:type="paragraph" w:styleId="Index1">
    <w:name w:val="index 1"/>
    <w:basedOn w:val="Normal"/>
    <w:next w:val="Normal"/>
    <w:autoRedefine/>
    <w:semiHidden/>
    <w:qFormat/>
    <w:rsid w:val="00F03DA5"/>
    <w:pPr>
      <w:ind w:left="240" w:hanging="240"/>
    </w:pPr>
    <w:rPr>
      <w:rFonts w:ascii="Arial" w:hAnsi="Arial"/>
      <w:szCs w:val="21"/>
    </w:rPr>
  </w:style>
  <w:style w:type="paragraph" w:customStyle="1" w:styleId="Apendixsection">
    <w:name w:val="Apendix section"/>
    <w:basedOn w:val="BodyText"/>
    <w:next w:val="BodyText"/>
    <w:qFormat/>
    <w:rsid w:val="00F03DA5"/>
    <w:rPr>
      <w:rFonts w:ascii="Trebuchet MS" w:hAnsi="Trebuchet MS"/>
      <w:b/>
      <w:sz w:val="32"/>
    </w:rPr>
  </w:style>
  <w:style w:type="paragraph" w:customStyle="1" w:styleId="Code">
    <w:name w:val="Code"/>
    <w:basedOn w:val="BodyText"/>
    <w:qFormat/>
    <w:rsid w:val="00F03DA5"/>
    <w:pPr>
      <w:ind w:left="1080"/>
    </w:pPr>
    <w:rPr>
      <w:rFonts w:ascii="Courier New" w:hAnsi="Courier New"/>
    </w:rPr>
  </w:style>
  <w:style w:type="paragraph" w:styleId="Index2">
    <w:name w:val="index 2"/>
    <w:basedOn w:val="Normal"/>
    <w:next w:val="Normal"/>
    <w:autoRedefine/>
    <w:semiHidden/>
    <w:qFormat/>
    <w:rsid w:val="00F03DA5"/>
    <w:pPr>
      <w:ind w:left="480" w:hanging="240"/>
    </w:pPr>
    <w:rPr>
      <w:rFonts w:ascii="Arial" w:hAnsi="Arial"/>
      <w:szCs w:val="21"/>
    </w:rPr>
  </w:style>
  <w:style w:type="paragraph" w:styleId="Index3">
    <w:name w:val="index 3"/>
    <w:basedOn w:val="Normal"/>
    <w:next w:val="Normal"/>
    <w:autoRedefine/>
    <w:semiHidden/>
    <w:qFormat/>
    <w:rsid w:val="00F03DA5"/>
    <w:pPr>
      <w:ind w:left="720" w:hanging="240"/>
    </w:pPr>
    <w:rPr>
      <w:szCs w:val="21"/>
    </w:rPr>
  </w:style>
  <w:style w:type="paragraph" w:styleId="Index4">
    <w:name w:val="index 4"/>
    <w:basedOn w:val="Normal"/>
    <w:next w:val="Normal"/>
    <w:autoRedefine/>
    <w:semiHidden/>
    <w:qFormat/>
    <w:rsid w:val="00F03DA5"/>
    <w:pPr>
      <w:ind w:left="960" w:hanging="240"/>
    </w:pPr>
    <w:rPr>
      <w:szCs w:val="21"/>
    </w:rPr>
  </w:style>
  <w:style w:type="paragraph" w:styleId="Index5">
    <w:name w:val="index 5"/>
    <w:basedOn w:val="Normal"/>
    <w:next w:val="Normal"/>
    <w:autoRedefine/>
    <w:semiHidden/>
    <w:qFormat/>
    <w:rsid w:val="00F03DA5"/>
    <w:pPr>
      <w:ind w:left="1200" w:hanging="240"/>
    </w:pPr>
    <w:rPr>
      <w:szCs w:val="21"/>
    </w:rPr>
  </w:style>
  <w:style w:type="paragraph" w:styleId="Index6">
    <w:name w:val="index 6"/>
    <w:basedOn w:val="Normal"/>
    <w:next w:val="Normal"/>
    <w:autoRedefine/>
    <w:semiHidden/>
    <w:qFormat/>
    <w:rsid w:val="00F03DA5"/>
    <w:pPr>
      <w:ind w:left="1440" w:hanging="240"/>
    </w:pPr>
    <w:rPr>
      <w:szCs w:val="21"/>
    </w:rPr>
  </w:style>
  <w:style w:type="paragraph" w:styleId="Index7">
    <w:name w:val="index 7"/>
    <w:basedOn w:val="Normal"/>
    <w:next w:val="Normal"/>
    <w:autoRedefine/>
    <w:semiHidden/>
    <w:qFormat/>
    <w:rsid w:val="00F03DA5"/>
    <w:pPr>
      <w:ind w:left="1680" w:hanging="240"/>
    </w:pPr>
    <w:rPr>
      <w:szCs w:val="21"/>
    </w:rPr>
  </w:style>
  <w:style w:type="paragraph" w:styleId="Index8">
    <w:name w:val="index 8"/>
    <w:basedOn w:val="Normal"/>
    <w:next w:val="Normal"/>
    <w:autoRedefine/>
    <w:semiHidden/>
    <w:qFormat/>
    <w:rsid w:val="00F03DA5"/>
    <w:pPr>
      <w:ind w:left="1920" w:hanging="240"/>
    </w:pPr>
    <w:rPr>
      <w:szCs w:val="21"/>
    </w:rPr>
  </w:style>
  <w:style w:type="paragraph" w:styleId="Index9">
    <w:name w:val="index 9"/>
    <w:basedOn w:val="Normal"/>
    <w:next w:val="Normal"/>
    <w:autoRedefine/>
    <w:semiHidden/>
    <w:qFormat/>
    <w:rsid w:val="00F03DA5"/>
    <w:pPr>
      <w:ind w:left="2160" w:hanging="240"/>
    </w:pPr>
    <w:rPr>
      <w:szCs w:val="21"/>
    </w:rPr>
  </w:style>
  <w:style w:type="paragraph" w:customStyle="1" w:styleId="ManualName">
    <w:name w:val="Manual Name"/>
    <w:basedOn w:val="BodyText"/>
    <w:autoRedefine/>
    <w:qFormat/>
    <w:rsid w:val="00F03DA5"/>
    <w:pPr>
      <w:spacing w:before="0" w:afterAutospacing="1"/>
      <w:jc w:val="left"/>
    </w:pPr>
    <w:rPr>
      <w:rFonts w:ascii="Arial Bold" w:hAnsi="Arial Bold"/>
      <w:b/>
      <w:sz w:val="36"/>
    </w:rPr>
  </w:style>
  <w:style w:type="paragraph" w:customStyle="1" w:styleId="TableNames">
    <w:name w:val="Table Names"/>
    <w:basedOn w:val="SectionHead"/>
    <w:autoRedefine/>
    <w:qFormat/>
    <w:rsid w:val="00E03DAF"/>
    <w:pPr>
      <w:ind w:left="-432"/>
    </w:pPr>
    <w:rPr>
      <w:sz w:val="36"/>
    </w:rPr>
  </w:style>
  <w:style w:type="paragraph" w:customStyle="1" w:styleId="version">
    <w:name w:val="version"/>
    <w:basedOn w:val="BodyText"/>
    <w:qFormat/>
    <w:rsid w:val="00F03DA5"/>
    <w:pPr>
      <w:spacing w:before="120" w:after="120"/>
      <w:ind w:left="1440"/>
      <w:jc w:val="center"/>
    </w:pPr>
    <w:rPr>
      <w:rFonts w:ascii="Trebuchet MS" w:hAnsi="Trebuchet MS"/>
      <w:b/>
      <w:color w:val="000000"/>
      <w:sz w:val="36"/>
    </w:rPr>
  </w:style>
  <w:style w:type="paragraph" w:customStyle="1" w:styleId="Head">
    <w:name w:val="Head"/>
    <w:basedOn w:val="Normal"/>
    <w:qFormat/>
    <w:rsid w:val="00F03DA5"/>
    <w:rPr>
      <w:rFonts w:ascii="Arial" w:hAnsi="Arial"/>
      <w:b/>
      <w:bCs/>
      <w:spacing w:val="-5"/>
      <w:sz w:val="20"/>
      <w:szCs w:val="20"/>
    </w:rPr>
  </w:style>
  <w:style w:type="paragraph" w:styleId="Title">
    <w:name w:val="Title"/>
    <w:basedOn w:val="Normal"/>
    <w:link w:val="TitleChar"/>
    <w:qFormat/>
    <w:rsid w:val="00F03DA5"/>
    <w:pPr>
      <w:spacing w:after="1920"/>
      <w:jc w:val="center"/>
    </w:pPr>
    <w:rPr>
      <w:rFonts w:ascii="Arial Black" w:hAnsi="Arial Black" w:cs="Arial"/>
      <w:b/>
      <w:bCs/>
      <w:color w:val="808080"/>
      <w:sz w:val="48"/>
      <w:u w:val="single"/>
    </w:rPr>
  </w:style>
  <w:style w:type="paragraph" w:customStyle="1" w:styleId="app1">
    <w:name w:val="app1"/>
    <w:basedOn w:val="Normal"/>
    <w:qFormat/>
    <w:rsid w:val="00F03DA5"/>
    <w:pPr>
      <w:tabs>
        <w:tab w:val="left" w:pos="1685"/>
      </w:tabs>
      <w:spacing w:after="500"/>
      <w:ind w:left="1685" w:hanging="432"/>
      <w:jc w:val="right"/>
    </w:pPr>
    <w:rPr>
      <w:rFonts w:ascii="Verdana" w:hAnsi="Verdana"/>
      <w:b/>
      <w:sz w:val="36"/>
    </w:rPr>
  </w:style>
  <w:style w:type="paragraph" w:customStyle="1" w:styleId="ReturnAddress">
    <w:name w:val="Return Address"/>
    <w:basedOn w:val="Normal"/>
    <w:qFormat/>
    <w:rsid w:val="00F03DA5"/>
    <w:pPr>
      <w:jc w:val="center"/>
    </w:pPr>
    <w:rPr>
      <w:rFonts w:ascii="Arial Narrow" w:hAnsi="Arial Narrow"/>
      <w:spacing w:val="-3"/>
      <w:sz w:val="20"/>
      <w:szCs w:val="20"/>
    </w:rPr>
  </w:style>
  <w:style w:type="paragraph" w:styleId="Subtitle">
    <w:name w:val="Subtitle"/>
    <w:basedOn w:val="Title"/>
    <w:next w:val="BodyText"/>
    <w:qFormat/>
    <w:rsid w:val="00F03DA5"/>
    <w:pPr>
      <w:keepNext/>
      <w:pBdr>
        <w:bottom w:val="single" w:sz="6" w:space="14" w:color="808080"/>
      </w:pBdr>
      <w:spacing w:before="1940" w:line="200" w:lineRule="atLeast"/>
    </w:pPr>
    <w:rPr>
      <w:rFonts w:ascii="Garamond" w:hAnsi="Garamond" w:cs="Times New Roman"/>
      <w:bCs w:val="0"/>
      <w:caps/>
      <w:spacing w:val="30"/>
      <w:kern w:val="2"/>
      <w:sz w:val="18"/>
      <w:szCs w:val="20"/>
      <w:u w:val="none"/>
    </w:rPr>
  </w:style>
  <w:style w:type="paragraph" w:customStyle="1" w:styleId="ContentList">
    <w:name w:val="Content List"/>
    <w:basedOn w:val="BodyText"/>
    <w:qFormat/>
    <w:rsid w:val="00F03DA5"/>
    <w:pPr>
      <w:tabs>
        <w:tab w:val="left" w:pos="576"/>
      </w:tabs>
      <w:ind w:left="576" w:hanging="360"/>
      <w:jc w:val="left"/>
    </w:pPr>
  </w:style>
  <w:style w:type="paragraph" w:customStyle="1" w:styleId="ChapterList">
    <w:name w:val="Chapter List"/>
    <w:basedOn w:val="BodyText2"/>
    <w:qFormat/>
    <w:rsid w:val="00F03DA5"/>
  </w:style>
  <w:style w:type="paragraph" w:customStyle="1" w:styleId="bullet">
    <w:name w:val="bullet"/>
    <w:basedOn w:val="Normal"/>
    <w:qFormat/>
    <w:rsid w:val="00F03DA5"/>
    <w:pPr>
      <w:spacing w:line="240" w:lineRule="exact"/>
    </w:pPr>
    <w:rPr>
      <w:rFonts w:ascii="Arial" w:hAnsi="Arial"/>
      <w:sz w:val="20"/>
      <w:szCs w:val="20"/>
    </w:rPr>
  </w:style>
  <w:style w:type="paragraph" w:customStyle="1" w:styleId="ProductName">
    <w:name w:val="Product Name"/>
    <w:basedOn w:val="ManualName"/>
    <w:autoRedefine/>
    <w:qFormat/>
    <w:rsid w:val="00F03DA5"/>
    <w:pPr>
      <w:spacing w:before="120" w:after="120" w:afterAutospacing="0"/>
    </w:pPr>
  </w:style>
  <w:style w:type="paragraph" w:customStyle="1" w:styleId="QMSBodyText">
    <w:name w:val="QMS Body Text"/>
    <w:basedOn w:val="Normal"/>
    <w:autoRedefine/>
    <w:qFormat/>
    <w:rsid w:val="00F03DA5"/>
    <w:pPr>
      <w:ind w:left="720"/>
      <w:jc w:val="both"/>
    </w:pPr>
    <w:rPr>
      <w:b/>
      <w:bCs/>
      <w:szCs w:val="20"/>
    </w:rPr>
  </w:style>
  <w:style w:type="paragraph" w:customStyle="1" w:styleId="QMSHead1">
    <w:name w:val="QMS Head 1"/>
    <w:basedOn w:val="Heading1"/>
    <w:autoRedefine/>
    <w:qFormat/>
    <w:rsid w:val="00F03DA5"/>
    <w:pPr>
      <w:pageBreakBefore/>
      <w:numPr>
        <w:numId w:val="0"/>
      </w:numPr>
      <w:tabs>
        <w:tab w:val="left" w:pos="540"/>
        <w:tab w:val="left" w:pos="720"/>
        <w:tab w:val="left" w:pos="1080"/>
      </w:tabs>
      <w:spacing w:before="240"/>
      <w:ind w:left="720" w:hanging="360"/>
    </w:pPr>
    <w:rPr>
      <w:rFonts w:ascii="Arial" w:hAnsi="Arial" w:cs="Times New Roman"/>
      <w:b w:val="0"/>
      <w:bCs w:val="0"/>
      <w:caps/>
      <w:sz w:val="32"/>
      <w:szCs w:val="20"/>
    </w:rPr>
  </w:style>
  <w:style w:type="paragraph" w:customStyle="1" w:styleId="QMSHead2">
    <w:name w:val="QMS Head 2"/>
    <w:basedOn w:val="Heading2"/>
    <w:autoRedefine/>
    <w:qFormat/>
    <w:rsid w:val="00F03DA5"/>
    <w:pPr>
      <w:numPr>
        <w:ilvl w:val="0"/>
        <w:numId w:val="0"/>
      </w:numPr>
      <w:tabs>
        <w:tab w:val="left" w:pos="1440"/>
      </w:tabs>
      <w:spacing w:before="240"/>
      <w:ind w:left="1440" w:hanging="360"/>
      <w:jc w:val="left"/>
    </w:pPr>
    <w:rPr>
      <w:rFonts w:ascii="Arial" w:hAnsi="Arial"/>
      <w:b w:val="0"/>
      <w:bCs/>
      <w:iCs w:val="0"/>
      <w:color w:val="00000A"/>
      <w:spacing w:val="0"/>
      <w:sz w:val="28"/>
      <w:szCs w:val="20"/>
    </w:rPr>
  </w:style>
  <w:style w:type="paragraph" w:customStyle="1" w:styleId="QMSHead3">
    <w:name w:val="QMS Head 3"/>
    <w:basedOn w:val="Heading3"/>
    <w:autoRedefine/>
    <w:qFormat/>
    <w:rsid w:val="00F03DA5"/>
    <w:pPr>
      <w:numPr>
        <w:ilvl w:val="0"/>
        <w:numId w:val="0"/>
      </w:numPr>
      <w:jc w:val="left"/>
    </w:pPr>
    <w:rPr>
      <w:rFonts w:ascii="Arial" w:hAnsi="Arial"/>
      <w:iCs w:val="0"/>
      <w:caps/>
      <w:color w:val="00000A"/>
      <w:spacing w:val="0"/>
      <w:sz w:val="24"/>
      <w:szCs w:val="20"/>
    </w:rPr>
  </w:style>
  <w:style w:type="paragraph" w:customStyle="1" w:styleId="Productversion">
    <w:name w:val="Productversion"/>
    <w:basedOn w:val="version"/>
    <w:qFormat/>
    <w:rsid w:val="00F03DA5"/>
    <w:pPr>
      <w:jc w:val="right"/>
    </w:pPr>
  </w:style>
  <w:style w:type="paragraph" w:styleId="IndexHeading">
    <w:name w:val="index heading"/>
    <w:basedOn w:val="Normal"/>
    <w:semiHidden/>
    <w:qFormat/>
    <w:rsid w:val="00F03DA5"/>
    <w:pPr>
      <w:pBdr>
        <w:top w:val="single" w:sz="12" w:space="0" w:color="00000A"/>
      </w:pBdr>
      <w:spacing w:before="360" w:after="240"/>
    </w:pPr>
    <w:rPr>
      <w:rFonts w:ascii="Arial Bold" w:hAnsi="Arial Bold"/>
      <w:b/>
      <w:bCs/>
      <w:i/>
      <w:iCs/>
      <w:szCs w:val="31"/>
    </w:rPr>
  </w:style>
  <w:style w:type="paragraph" w:customStyle="1" w:styleId="Style1">
    <w:name w:val="Style1"/>
    <w:basedOn w:val="Normal"/>
    <w:qFormat/>
    <w:rsid w:val="00F03DA5"/>
    <w:rPr>
      <w:rFonts w:ascii="Arial" w:hAnsi="Arial"/>
      <w:b/>
      <w:color w:val="FFFFFF"/>
      <w:sz w:val="28"/>
    </w:rPr>
  </w:style>
  <w:style w:type="paragraph" w:customStyle="1" w:styleId="Response">
    <w:name w:val="Response"/>
    <w:basedOn w:val="Normal"/>
    <w:qFormat/>
    <w:rsid w:val="00F03DA5"/>
    <w:rPr>
      <w:rFonts w:ascii="Arial" w:hAnsi="Arial"/>
      <w:color w:val="000080"/>
      <w:sz w:val="20"/>
      <w:lang w:val="en-GB"/>
    </w:rPr>
  </w:style>
  <w:style w:type="paragraph" w:customStyle="1" w:styleId="Style2">
    <w:name w:val="Style2"/>
    <w:basedOn w:val="Normal"/>
    <w:qFormat/>
    <w:rsid w:val="00F03DA5"/>
    <w:rPr>
      <w:rFonts w:ascii="Impact" w:hAnsi="Impact"/>
      <w:b/>
      <w:sz w:val="40"/>
    </w:rPr>
  </w:style>
  <w:style w:type="paragraph" w:customStyle="1" w:styleId="A">
    <w:name w:val="A"/>
    <w:basedOn w:val="Normal"/>
    <w:next w:val="Normal"/>
    <w:qFormat/>
    <w:rsid w:val="00F03DA5"/>
    <w:pPr>
      <w:tabs>
        <w:tab w:val="left" w:pos="1570"/>
        <w:tab w:val="left" w:pos="1728"/>
      </w:tabs>
      <w:spacing w:before="360" w:after="240"/>
      <w:ind w:left="1426" w:hanging="576"/>
    </w:pPr>
    <w:rPr>
      <w:rFonts w:ascii="Verdana" w:hAnsi="Verdana"/>
      <w:b/>
      <w:sz w:val="36"/>
    </w:rPr>
  </w:style>
  <w:style w:type="paragraph" w:customStyle="1" w:styleId="appbullet">
    <w:name w:val="app bullet"/>
    <w:basedOn w:val="Normal"/>
    <w:qFormat/>
    <w:rsid w:val="00F03DA5"/>
    <w:pPr>
      <w:spacing w:before="240" w:after="120"/>
      <w:ind w:left="2246" w:hanging="446"/>
    </w:pPr>
    <w:rPr>
      <w:rFonts w:ascii="Arial" w:hAnsi="Arial" w:cs="Arial"/>
      <w:b/>
      <w:bCs/>
      <w:sz w:val="20"/>
    </w:rPr>
  </w:style>
  <w:style w:type="paragraph" w:customStyle="1" w:styleId="app2">
    <w:name w:val="app2"/>
    <w:basedOn w:val="Normal"/>
    <w:qFormat/>
    <w:rsid w:val="00F03DA5"/>
    <w:pPr>
      <w:spacing w:before="360" w:after="240"/>
    </w:pPr>
    <w:rPr>
      <w:rFonts w:ascii="Arial" w:hAnsi="Arial"/>
      <w:b/>
      <w:sz w:val="36"/>
    </w:rPr>
  </w:style>
  <w:style w:type="paragraph" w:customStyle="1" w:styleId="content">
    <w:name w:val="content"/>
    <w:basedOn w:val="Normal"/>
    <w:qFormat/>
    <w:rsid w:val="00F03DA5"/>
    <w:pPr>
      <w:jc w:val="center"/>
    </w:pPr>
    <w:rPr>
      <w:rFonts w:ascii="Arial Black" w:hAnsi="Arial Black"/>
      <w:color w:val="808080"/>
      <w:sz w:val="48"/>
      <w:szCs w:val="20"/>
    </w:rPr>
  </w:style>
  <w:style w:type="paragraph" w:customStyle="1" w:styleId="TitleCover">
    <w:name w:val="Title Cover"/>
    <w:basedOn w:val="Normal"/>
    <w:next w:val="Normal"/>
    <w:qFormat/>
    <w:rsid w:val="00F03DA5"/>
    <w:pPr>
      <w:pBdr>
        <w:top w:val="single" w:sz="6" w:space="31" w:color="FFFFFF"/>
        <w:left w:val="single" w:sz="6" w:space="31" w:color="FFFFFF"/>
        <w:bottom w:val="single" w:sz="6" w:space="31" w:color="FFFFFF"/>
        <w:right w:val="single" w:sz="6" w:space="31" w:color="FFFFFF"/>
      </w:pBdr>
      <w:shd w:val="pct10" w:color="auto" w:fill="auto"/>
      <w:ind w:left="601" w:right="601"/>
    </w:pPr>
    <w:rPr>
      <w:rFonts w:ascii="Arial Black" w:hAnsi="Arial Black"/>
      <w:spacing w:val="-70"/>
      <w:kern w:val="2"/>
      <w:sz w:val="80"/>
      <w:szCs w:val="20"/>
    </w:rPr>
  </w:style>
  <w:style w:type="paragraph" w:customStyle="1" w:styleId="command">
    <w:name w:val="command"/>
    <w:basedOn w:val="Normal"/>
    <w:qFormat/>
    <w:rsid w:val="00F03DA5"/>
    <w:pPr>
      <w:ind w:left="2592"/>
    </w:pPr>
    <w:rPr>
      <w:rFonts w:ascii="Courier New" w:hAnsi="Courier New"/>
      <w:b/>
      <w:sz w:val="20"/>
    </w:rPr>
  </w:style>
  <w:style w:type="paragraph" w:customStyle="1" w:styleId="tablecontents">
    <w:name w:val="table_contents"/>
    <w:basedOn w:val="Normal"/>
    <w:qFormat/>
    <w:rsid w:val="00F03DA5"/>
    <w:rPr>
      <w:rFonts w:ascii="Arial" w:hAnsi="Arial"/>
      <w:sz w:val="22"/>
      <w:szCs w:val="20"/>
      <w:lang w:val="en-GB"/>
    </w:rPr>
  </w:style>
  <w:style w:type="paragraph" w:customStyle="1" w:styleId="Bodytextforrestriction">
    <w:name w:val="Body text for restriction"/>
    <w:basedOn w:val="Normal"/>
    <w:next w:val="Normal"/>
    <w:qFormat/>
    <w:rsid w:val="00F03DA5"/>
    <w:pPr>
      <w:spacing w:line="360" w:lineRule="auto"/>
    </w:pPr>
    <w:rPr>
      <w:rFonts w:ascii="Arial" w:hAnsi="Arial"/>
      <w:sz w:val="18"/>
    </w:rPr>
  </w:style>
  <w:style w:type="paragraph" w:customStyle="1" w:styleId="Preface">
    <w:name w:val="Preface"/>
    <w:basedOn w:val="Normal"/>
    <w:qFormat/>
    <w:rsid w:val="00F03DA5"/>
    <w:pPr>
      <w:spacing w:before="120" w:after="240"/>
    </w:pPr>
    <w:rPr>
      <w:rFonts w:ascii="Arial Narrow" w:hAnsi="Arial Narrow" w:cs="Arial"/>
      <w:b/>
      <w:bCs/>
      <w:sz w:val="40"/>
    </w:rPr>
  </w:style>
  <w:style w:type="paragraph" w:customStyle="1" w:styleId="TableHeader">
    <w:name w:val="Table Header"/>
    <w:basedOn w:val="Normal"/>
    <w:qFormat/>
    <w:rsid w:val="00F03DA5"/>
    <w:pPr>
      <w:spacing w:before="60"/>
      <w:jc w:val="center"/>
    </w:pPr>
    <w:rPr>
      <w:rFonts w:ascii="Arial" w:hAnsi="Arial"/>
      <w:b/>
      <w:spacing w:val="-5"/>
      <w:sz w:val="22"/>
      <w:szCs w:val="20"/>
    </w:rPr>
  </w:style>
  <w:style w:type="paragraph" w:customStyle="1" w:styleId="contactus">
    <w:name w:val="contact us"/>
    <w:basedOn w:val="Normal"/>
    <w:next w:val="Normal"/>
    <w:qFormat/>
    <w:rsid w:val="00F03DA5"/>
    <w:pPr>
      <w:pBdr>
        <w:bottom w:val="single" w:sz="4" w:space="1" w:color="00000A"/>
      </w:pBdr>
    </w:pPr>
    <w:rPr>
      <w:rFonts w:ascii="Arial Narrow" w:hAnsi="Arial Narrow"/>
      <w:sz w:val="48"/>
    </w:rPr>
  </w:style>
  <w:style w:type="paragraph" w:styleId="BodyText20">
    <w:name w:val="Body Text 2"/>
    <w:basedOn w:val="Normal"/>
    <w:semiHidden/>
    <w:qFormat/>
    <w:rsid w:val="00F03DA5"/>
    <w:rPr>
      <w:rFonts w:ascii="Arial Narrow" w:hAnsi="Arial Narrow"/>
      <w:b/>
      <w:bCs/>
      <w:color w:val="FFFFFF"/>
    </w:rPr>
  </w:style>
  <w:style w:type="paragraph" w:styleId="BodyTextIndent2">
    <w:name w:val="Body Text Indent 2"/>
    <w:basedOn w:val="Normal"/>
    <w:semiHidden/>
    <w:qFormat/>
    <w:rsid w:val="00F03DA5"/>
    <w:pPr>
      <w:spacing w:before="120" w:after="120" w:line="480" w:lineRule="auto"/>
      <w:ind w:left="360"/>
    </w:pPr>
    <w:rPr>
      <w:rFonts w:ascii="Arial" w:hAnsi="Arial"/>
      <w:sz w:val="18"/>
    </w:rPr>
  </w:style>
  <w:style w:type="paragraph" w:styleId="TableofAuthorities">
    <w:name w:val="table of authorities"/>
    <w:basedOn w:val="Normal"/>
    <w:next w:val="Normal"/>
    <w:semiHidden/>
    <w:qFormat/>
    <w:rsid w:val="00F03DA5"/>
    <w:pPr>
      <w:spacing w:before="120" w:after="120"/>
      <w:jc w:val="center"/>
    </w:pPr>
    <w:rPr>
      <w:rFonts w:ascii="Arial" w:hAnsi="Arial" w:cs="Arial"/>
      <w:b/>
      <w:sz w:val="16"/>
      <w:szCs w:val="14"/>
    </w:rPr>
  </w:style>
  <w:style w:type="paragraph" w:styleId="Signature">
    <w:name w:val="Signature"/>
    <w:basedOn w:val="Normal"/>
    <w:link w:val="SignatureChar"/>
    <w:semiHidden/>
    <w:rsid w:val="00F03DA5"/>
    <w:pPr>
      <w:spacing w:before="60" w:after="60"/>
      <w:jc w:val="right"/>
    </w:pPr>
    <w:rPr>
      <w:rFonts w:ascii="Arial" w:hAnsi="Arial" w:cs="Arial"/>
      <w:bCs/>
      <w:i/>
      <w:sz w:val="15"/>
      <w:szCs w:val="16"/>
    </w:rPr>
  </w:style>
  <w:style w:type="paragraph" w:styleId="CommentText">
    <w:name w:val="annotation text"/>
    <w:basedOn w:val="Normal"/>
    <w:link w:val="CommentTextChar"/>
    <w:qFormat/>
    <w:rsid w:val="00F03DA5"/>
    <w:pPr>
      <w:jc w:val="both"/>
    </w:pPr>
    <w:rPr>
      <w:rFonts w:ascii="Arial" w:hAnsi="Arial" w:cs="Arial"/>
      <w:sz w:val="20"/>
      <w:szCs w:val="20"/>
    </w:rPr>
  </w:style>
  <w:style w:type="paragraph" w:styleId="BodyText3">
    <w:name w:val="Body Text 3"/>
    <w:basedOn w:val="Normal"/>
    <w:link w:val="BodyText3Char"/>
    <w:semiHidden/>
    <w:qFormat/>
    <w:rsid w:val="00F03DA5"/>
    <w:pPr>
      <w:jc w:val="both"/>
    </w:pPr>
    <w:rPr>
      <w:rFonts w:ascii="Arial" w:hAnsi="Arial" w:cs="Arial"/>
      <w:bCs/>
      <w:sz w:val="18"/>
    </w:rPr>
  </w:style>
  <w:style w:type="paragraph" w:styleId="TOAHeading">
    <w:name w:val="toa heading"/>
    <w:basedOn w:val="Normal"/>
    <w:next w:val="Normal"/>
    <w:semiHidden/>
    <w:qFormat/>
    <w:rsid w:val="00F03DA5"/>
    <w:pPr>
      <w:spacing w:before="120"/>
    </w:pPr>
    <w:rPr>
      <w:rFonts w:ascii="Arial" w:hAnsi="Arial" w:cs="Arial"/>
      <w:b/>
      <w:bCs/>
    </w:rPr>
  </w:style>
  <w:style w:type="paragraph" w:styleId="ListBullet">
    <w:name w:val="List Bullet"/>
    <w:basedOn w:val="Normal"/>
    <w:autoRedefine/>
    <w:semiHidden/>
    <w:qFormat/>
    <w:rsid w:val="00F03DA5"/>
    <w:pPr>
      <w:tabs>
        <w:tab w:val="left" w:pos="2376"/>
      </w:tabs>
      <w:ind w:left="2376" w:hanging="504"/>
      <w:jc w:val="both"/>
    </w:pPr>
  </w:style>
  <w:style w:type="paragraph" w:styleId="NormalWeb">
    <w:name w:val="Normal (Web)"/>
    <w:basedOn w:val="Normal"/>
    <w:uiPriority w:val="99"/>
    <w:semiHidden/>
    <w:qFormat/>
    <w:rsid w:val="00F03DA5"/>
    <w:pPr>
      <w:spacing w:before="100" w:after="100"/>
    </w:pPr>
    <w:rPr>
      <w:rFonts w:ascii="Arial" w:hAnsi="Arial"/>
      <w:szCs w:val="20"/>
    </w:rPr>
  </w:style>
  <w:style w:type="paragraph" w:styleId="BalloonText">
    <w:name w:val="Balloon Text"/>
    <w:basedOn w:val="Normal"/>
    <w:link w:val="BalloonTextChar"/>
    <w:uiPriority w:val="99"/>
    <w:semiHidden/>
    <w:unhideWhenUsed/>
    <w:qFormat/>
    <w:rsid w:val="00F20726"/>
    <w:rPr>
      <w:rFonts w:ascii="Tahoma" w:hAnsi="Tahoma" w:cs="Tahoma"/>
      <w:sz w:val="16"/>
      <w:szCs w:val="16"/>
    </w:rPr>
  </w:style>
  <w:style w:type="paragraph" w:styleId="ListParagraph">
    <w:name w:val="List Paragraph"/>
    <w:basedOn w:val="Normal"/>
    <w:uiPriority w:val="34"/>
    <w:qFormat/>
    <w:rsid w:val="00A62419"/>
    <w:pPr>
      <w:ind w:left="720"/>
    </w:pPr>
  </w:style>
  <w:style w:type="paragraph" w:customStyle="1" w:styleId="template">
    <w:name w:val="template"/>
    <w:basedOn w:val="Normal"/>
    <w:qFormat/>
    <w:rsid w:val="00D46D51"/>
    <w:pPr>
      <w:spacing w:line="240" w:lineRule="exact"/>
    </w:pPr>
    <w:rPr>
      <w:rFonts w:ascii="Arial" w:hAnsi="Arial"/>
      <w:i/>
      <w:sz w:val="22"/>
      <w:szCs w:val="20"/>
    </w:rPr>
  </w:style>
  <w:style w:type="paragraph" w:customStyle="1" w:styleId="Textetableau">
    <w:name w:val="Texte tableau"/>
    <w:qFormat/>
    <w:rsid w:val="00B30395"/>
    <w:pPr>
      <w:spacing w:before="60" w:after="60"/>
      <w:ind w:left="74" w:right="74"/>
    </w:pPr>
    <w:rPr>
      <w:sz w:val="22"/>
      <w:lang w:val="fr-FR" w:eastAsia="fr-FR"/>
    </w:rPr>
  </w:style>
  <w:style w:type="paragraph" w:styleId="CommentSubject">
    <w:name w:val="annotation subject"/>
    <w:basedOn w:val="CommentText"/>
    <w:link w:val="CommentSubjectChar"/>
    <w:uiPriority w:val="99"/>
    <w:semiHidden/>
    <w:unhideWhenUsed/>
    <w:qFormat/>
    <w:rsid w:val="00F97B19"/>
    <w:pPr>
      <w:jc w:val="left"/>
    </w:pPr>
    <w:rPr>
      <w:rFonts w:ascii="Times New Roman" w:hAnsi="Times New Roman" w:cs="Times New Roman"/>
      <w:b/>
      <w:bCs/>
    </w:rPr>
  </w:style>
  <w:style w:type="paragraph" w:customStyle="1" w:styleId="HS2">
    <w:name w:val="HS 2"/>
    <w:basedOn w:val="Normal"/>
    <w:qFormat/>
    <w:rsid w:val="00EE5F70"/>
    <w:pPr>
      <w:spacing w:before="120" w:line="340" w:lineRule="atLeast"/>
      <w:ind w:left="567"/>
      <w:jc w:val="both"/>
    </w:pPr>
    <w:rPr>
      <w:rFonts w:ascii="Arial" w:hAnsi="Arial"/>
      <w:sz w:val="22"/>
      <w:szCs w:val="20"/>
      <w:lang w:eastAsia="fr-FR"/>
    </w:rPr>
  </w:style>
  <w:style w:type="paragraph" w:customStyle="1" w:styleId="telenum">
    <w:name w:val="telenum"/>
    <w:basedOn w:val="Normal"/>
    <w:qFormat/>
    <w:rsid w:val="00D74BF4"/>
    <w:pPr>
      <w:spacing w:before="60" w:after="60"/>
    </w:pPr>
    <w:rPr>
      <w:rFonts w:ascii="Arial" w:hAnsi="Arial"/>
      <w:sz w:val="20"/>
    </w:rPr>
  </w:style>
  <w:style w:type="paragraph" w:customStyle="1" w:styleId="HSBR2">
    <w:name w:val="HS BR 2"/>
    <w:basedOn w:val="Normal"/>
    <w:qFormat/>
    <w:rsid w:val="00042DF5"/>
    <w:pPr>
      <w:tabs>
        <w:tab w:val="left" w:pos="1134"/>
        <w:tab w:val="left" w:pos="1800"/>
      </w:tabs>
      <w:spacing w:before="120" w:line="340" w:lineRule="atLeast"/>
      <w:ind w:left="1440" w:hanging="360"/>
      <w:jc w:val="both"/>
    </w:pPr>
    <w:rPr>
      <w:rFonts w:ascii="Arial" w:hAnsi="Arial"/>
      <w:sz w:val="22"/>
      <w:szCs w:val="20"/>
      <w:lang w:eastAsia="fr-FR"/>
    </w:rPr>
  </w:style>
  <w:style w:type="paragraph" w:customStyle="1" w:styleId="HS1">
    <w:name w:val="HS 1"/>
    <w:basedOn w:val="Normal"/>
    <w:qFormat/>
    <w:rsid w:val="00042DF5"/>
    <w:pPr>
      <w:spacing w:before="240" w:after="120" w:line="340" w:lineRule="atLeast"/>
      <w:jc w:val="both"/>
    </w:pPr>
    <w:rPr>
      <w:rFonts w:ascii="Arial" w:hAnsi="Arial"/>
      <w:sz w:val="22"/>
      <w:szCs w:val="20"/>
      <w:lang w:eastAsia="fr-FR"/>
    </w:rPr>
  </w:style>
  <w:style w:type="paragraph" w:customStyle="1" w:styleId="Appendix">
    <w:name w:val="Appendix"/>
    <w:basedOn w:val="Title"/>
    <w:qFormat/>
    <w:rsid w:val="009F4D51"/>
    <w:pPr>
      <w:pageBreakBefore/>
      <w:suppressAutoHyphens/>
      <w:spacing w:before="240" w:after="60"/>
      <w:outlineLvl w:val="0"/>
    </w:pPr>
    <w:rPr>
      <w:rFonts w:ascii="Arial" w:hAnsi="Arial" w:cs="Times New Roman"/>
      <w:bCs w:val="0"/>
      <w:color w:val="00000A"/>
      <w:kern w:val="2"/>
      <w:sz w:val="36"/>
      <w:szCs w:val="20"/>
      <w:u w:val="none"/>
      <w:lang w:eastAsia="fr-FR"/>
    </w:rPr>
  </w:style>
  <w:style w:type="paragraph" w:customStyle="1" w:styleId="HSPuce2">
    <w:name w:val="HS Puce 2"/>
    <w:basedOn w:val="Normal"/>
    <w:autoRedefine/>
    <w:qFormat/>
    <w:rsid w:val="000C6602"/>
    <w:pPr>
      <w:tabs>
        <w:tab w:val="left" w:pos="4506"/>
      </w:tabs>
      <w:spacing w:before="120" w:line="340" w:lineRule="atLeast"/>
    </w:pPr>
    <w:rPr>
      <w:rFonts w:ascii="Arial" w:hAnsi="Arial"/>
      <w:color w:val="FF0000"/>
      <w:sz w:val="22"/>
      <w:szCs w:val="20"/>
      <w:lang w:eastAsia="fr-FR"/>
    </w:rPr>
  </w:style>
  <w:style w:type="paragraph" w:customStyle="1" w:styleId="Tabletext">
    <w:name w:val="Tabletext"/>
    <w:basedOn w:val="Normal"/>
    <w:uiPriority w:val="99"/>
    <w:qFormat/>
    <w:rsid w:val="00F22A7A"/>
    <w:rPr>
      <w:rFonts w:ascii="AOLACH+Arial" w:eastAsia="Calibri" w:hAnsi="AOLACH+Arial"/>
    </w:rPr>
  </w:style>
  <w:style w:type="paragraph" w:customStyle="1" w:styleId="Default">
    <w:name w:val="Default"/>
    <w:qFormat/>
    <w:rsid w:val="00AE67C5"/>
    <w:rPr>
      <w:rFonts w:ascii="Arial" w:hAnsi="Arial" w:cs="Arial"/>
      <w:color w:val="000000"/>
      <w:sz w:val="24"/>
      <w:szCs w:val="24"/>
    </w:rPr>
  </w:style>
  <w:style w:type="paragraph" w:styleId="PlainText">
    <w:name w:val="Plain Text"/>
    <w:basedOn w:val="Normal"/>
    <w:link w:val="PlainTextChar"/>
    <w:uiPriority w:val="99"/>
    <w:semiHidden/>
    <w:unhideWhenUsed/>
    <w:qFormat/>
    <w:rsid w:val="008E4040"/>
    <w:rPr>
      <w:rFonts w:ascii="Calibri" w:eastAsiaTheme="minorHAnsi" w:hAnsi="Calibri" w:cs="Calibri"/>
      <w:color w:val="002060"/>
      <w:sz w:val="22"/>
      <w:szCs w:val="22"/>
      <w:lang w:val="es-SV" w:eastAsia="es-SV"/>
    </w:rPr>
  </w:style>
  <w:style w:type="table" w:styleId="TableGrid">
    <w:name w:val="Table Grid"/>
    <w:basedOn w:val="TableNormal"/>
    <w:uiPriority w:val="59"/>
    <w:rsid w:val="001D534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Grid-Accent2">
    <w:name w:val="Light Grid Accent 2"/>
    <w:basedOn w:val="TableNormal"/>
    <w:uiPriority w:val="62"/>
    <w:rsid w:val="007C2F3C"/>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Grid3-Accent2">
    <w:name w:val="Medium Grid 3 Accent 2"/>
    <w:basedOn w:val="TableNormal"/>
    <w:uiPriority w:val="69"/>
    <w:rsid w:val="007C2F3C"/>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character" w:styleId="Hyperlink">
    <w:name w:val="Hyperlink"/>
    <w:basedOn w:val="DefaultParagraphFont"/>
    <w:uiPriority w:val="99"/>
    <w:unhideWhenUsed/>
    <w:rsid w:val="004D192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caption" w:semiHidden="0" w:uiPriority="35" w:unhideWhenUsed="0" w:qFormat="1"/>
    <w:lsdException w:name="annotation reference" w:uiPriority="0" w:qFormat="1"/>
    <w:lsdException w:name="page number" w:uiPriority="0"/>
    <w:lsdException w:name="table of authorities" w:uiPriority="0"/>
    <w:lsdException w:name="toa heading" w:uiPriority="0"/>
    <w:lsdException w:name="List Bullet 2" w:uiPriority="0"/>
    <w:lsdException w:name="List Bullet 3" w:uiPriority="0"/>
    <w:lsdException w:name="Title" w:semiHidden="0" w:uiPriority="0" w:unhideWhenUsed="0" w:qFormat="1"/>
    <w:lsdException w:name="Signature" w:uiPriority="0"/>
    <w:lsdException w:name="Default Paragraph Font" w:uiPriority="1"/>
    <w:lsdException w:name="Body Text" w:uiPriority="0"/>
    <w:lsdException w:name="Subtitle" w:semiHidden="0" w:uiPriority="11" w:unhideWhenUsed="0" w:qFormat="1"/>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3DA5"/>
    <w:rPr>
      <w:sz w:val="24"/>
      <w:szCs w:val="24"/>
    </w:rPr>
  </w:style>
  <w:style w:type="paragraph" w:styleId="Heading1">
    <w:name w:val="heading 1"/>
    <w:basedOn w:val="Normal"/>
    <w:uiPriority w:val="9"/>
    <w:qFormat/>
    <w:rsid w:val="00BA71B0"/>
    <w:pPr>
      <w:keepNext/>
      <w:numPr>
        <w:numId w:val="1"/>
      </w:numPr>
      <w:pBdr>
        <w:bottom w:val="single" w:sz="12" w:space="1" w:color="E31837"/>
      </w:pBdr>
      <w:spacing w:before="120" w:after="60"/>
      <w:outlineLvl w:val="0"/>
    </w:pPr>
    <w:rPr>
      <w:rFonts w:ascii="Arial Narrow" w:hAnsi="Arial Narrow" w:cs="Arial"/>
      <w:b/>
      <w:bCs/>
      <w:color w:val="808080" w:themeColor="background1" w:themeShade="80"/>
      <w:kern w:val="2"/>
      <w:sz w:val="56"/>
      <w:szCs w:val="32"/>
    </w:rPr>
  </w:style>
  <w:style w:type="paragraph" w:styleId="Heading2">
    <w:name w:val="heading 2"/>
    <w:basedOn w:val="Heading1"/>
    <w:autoRedefine/>
    <w:uiPriority w:val="9"/>
    <w:qFormat/>
    <w:rsid w:val="00A829BD"/>
    <w:pPr>
      <w:numPr>
        <w:ilvl w:val="1"/>
      </w:numPr>
      <w:pBdr>
        <w:bottom w:val="single" w:sz="8" w:space="1" w:color="E31837"/>
      </w:pBdr>
      <w:spacing w:after="120"/>
      <w:jc w:val="both"/>
      <w:outlineLvl w:val="1"/>
    </w:pPr>
    <w:rPr>
      <w:bCs w:val="0"/>
      <w:iCs/>
      <w:color w:val="6D6E71"/>
      <w:spacing w:val="20"/>
      <w:sz w:val="32"/>
      <w:szCs w:val="28"/>
    </w:rPr>
  </w:style>
  <w:style w:type="paragraph" w:styleId="Heading3">
    <w:name w:val="heading 3"/>
    <w:basedOn w:val="Heading2"/>
    <w:autoRedefine/>
    <w:uiPriority w:val="9"/>
    <w:qFormat/>
    <w:rsid w:val="00A42AE9"/>
    <w:pPr>
      <w:numPr>
        <w:ilvl w:val="2"/>
      </w:numPr>
      <w:pBdr>
        <w:bottom w:val="single" w:sz="8" w:space="0" w:color="E31837"/>
      </w:pBdr>
      <w:spacing w:before="240"/>
      <w:outlineLvl w:val="2"/>
    </w:pPr>
    <w:rPr>
      <w:bCs/>
      <w:sz w:val="28"/>
      <w:szCs w:val="26"/>
    </w:rPr>
  </w:style>
  <w:style w:type="paragraph" w:styleId="Heading4">
    <w:name w:val="heading 4"/>
    <w:basedOn w:val="Heading3"/>
    <w:link w:val="Heading4Char"/>
    <w:autoRedefine/>
    <w:qFormat/>
    <w:rsid w:val="00787555"/>
    <w:pPr>
      <w:numPr>
        <w:ilvl w:val="3"/>
      </w:numPr>
      <w:spacing w:before="120" w:line="288" w:lineRule="auto"/>
      <w:jc w:val="left"/>
      <w:outlineLvl w:val="3"/>
    </w:pPr>
    <w:rPr>
      <w:rFonts w:ascii="Arial Bold" w:hAnsi="Arial Bold"/>
      <w:bCs w:val="0"/>
      <w:sz w:val="22"/>
      <w:szCs w:val="28"/>
    </w:rPr>
  </w:style>
  <w:style w:type="paragraph" w:styleId="Heading5">
    <w:name w:val="heading 5"/>
    <w:basedOn w:val="Heading4"/>
    <w:qFormat/>
    <w:rsid w:val="00F03DA5"/>
    <w:pPr>
      <w:numPr>
        <w:ilvl w:val="4"/>
      </w:numPr>
      <w:tabs>
        <w:tab w:val="left" w:pos="1152"/>
      </w:tabs>
      <w:outlineLvl w:val="4"/>
    </w:pPr>
    <w:rPr>
      <w:bCs/>
      <w:iCs w:val="0"/>
      <w:szCs w:val="26"/>
    </w:rPr>
  </w:style>
  <w:style w:type="paragraph" w:styleId="Heading6">
    <w:name w:val="heading 6"/>
    <w:basedOn w:val="Normal"/>
    <w:next w:val="Normal"/>
    <w:qFormat/>
    <w:rsid w:val="00F03DA5"/>
    <w:pPr>
      <w:numPr>
        <w:ilvl w:val="5"/>
        <w:numId w:val="1"/>
      </w:numPr>
      <w:spacing w:before="240" w:after="60"/>
      <w:outlineLvl w:val="5"/>
    </w:pPr>
    <w:rPr>
      <w:b/>
      <w:bCs/>
      <w:sz w:val="22"/>
      <w:szCs w:val="22"/>
    </w:rPr>
  </w:style>
  <w:style w:type="paragraph" w:styleId="Heading7">
    <w:name w:val="heading 7"/>
    <w:basedOn w:val="Normal"/>
    <w:next w:val="Normal"/>
    <w:qFormat/>
    <w:rsid w:val="00F03DA5"/>
    <w:pPr>
      <w:numPr>
        <w:ilvl w:val="6"/>
        <w:numId w:val="1"/>
      </w:numPr>
      <w:spacing w:before="240" w:after="60"/>
      <w:outlineLvl w:val="6"/>
    </w:pPr>
  </w:style>
  <w:style w:type="paragraph" w:styleId="Heading8">
    <w:name w:val="heading 8"/>
    <w:basedOn w:val="Normal"/>
    <w:next w:val="Normal"/>
    <w:qFormat/>
    <w:rsid w:val="00F03DA5"/>
    <w:pPr>
      <w:numPr>
        <w:ilvl w:val="7"/>
        <w:numId w:val="1"/>
      </w:numPr>
      <w:spacing w:before="240" w:after="60"/>
      <w:outlineLvl w:val="7"/>
    </w:pPr>
    <w:rPr>
      <w:i/>
      <w:iCs/>
    </w:rPr>
  </w:style>
  <w:style w:type="paragraph" w:styleId="Heading9">
    <w:name w:val="heading 9"/>
    <w:next w:val="BodyText"/>
    <w:qFormat/>
    <w:rsid w:val="00F03DA5"/>
    <w:pPr>
      <w:widowControl w:val="0"/>
      <w:numPr>
        <w:ilvl w:val="8"/>
        <w:numId w:val="1"/>
      </w:numPr>
      <w:spacing w:before="240"/>
      <w:outlineLvl w:val="8"/>
    </w:pPr>
    <w:rPr>
      <w:rFonts w:cs="Arial"/>
      <w:sz w:val="5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rsid w:val="00F03DA5"/>
    <w:rPr>
      <w:color w:val="0000FF"/>
      <w:u w:val="single"/>
    </w:rPr>
  </w:style>
  <w:style w:type="character" w:styleId="PageNumber">
    <w:name w:val="page number"/>
    <w:basedOn w:val="DefaultParagraphFont"/>
    <w:semiHidden/>
    <w:qFormat/>
    <w:rsid w:val="00F03DA5"/>
    <w:rPr>
      <w:rFonts w:ascii="Tahoma" w:hAnsi="Tahoma"/>
      <w:sz w:val="20"/>
      <w:shd w:val="clear" w:color="auto" w:fill="000000"/>
    </w:rPr>
  </w:style>
  <w:style w:type="character" w:styleId="FollowedHyperlink">
    <w:name w:val="FollowedHyperlink"/>
    <w:basedOn w:val="DefaultParagraphFont"/>
    <w:semiHidden/>
    <w:qFormat/>
    <w:rsid w:val="00F03DA5"/>
    <w:rPr>
      <w:color w:val="800080"/>
      <w:u w:val="single"/>
    </w:rPr>
  </w:style>
  <w:style w:type="character" w:styleId="CommentReference">
    <w:name w:val="annotation reference"/>
    <w:basedOn w:val="DefaultParagraphFont"/>
    <w:qFormat/>
    <w:rsid w:val="00F03DA5"/>
    <w:rPr>
      <w:sz w:val="16"/>
      <w:szCs w:val="16"/>
    </w:rPr>
  </w:style>
  <w:style w:type="character" w:customStyle="1" w:styleId="BalloonTextChar">
    <w:name w:val="Balloon Text Char"/>
    <w:basedOn w:val="DefaultParagraphFont"/>
    <w:link w:val="BalloonText"/>
    <w:uiPriority w:val="99"/>
    <w:semiHidden/>
    <w:qFormat/>
    <w:rsid w:val="00F20726"/>
    <w:rPr>
      <w:rFonts w:ascii="Tahoma" w:hAnsi="Tahoma" w:cs="Tahoma"/>
      <w:sz w:val="16"/>
      <w:szCs w:val="16"/>
    </w:rPr>
  </w:style>
  <w:style w:type="character" w:customStyle="1" w:styleId="TitleChar">
    <w:name w:val="Title Char"/>
    <w:basedOn w:val="DefaultParagraphFont"/>
    <w:link w:val="Title"/>
    <w:qFormat/>
    <w:rsid w:val="00927AA3"/>
    <w:rPr>
      <w:rFonts w:ascii="Arial Black" w:hAnsi="Arial Black" w:cs="Arial"/>
      <w:b/>
      <w:bCs/>
      <w:color w:val="808080"/>
      <w:sz w:val="48"/>
      <w:szCs w:val="24"/>
      <w:u w:val="single"/>
    </w:rPr>
  </w:style>
  <w:style w:type="character" w:customStyle="1" w:styleId="BodyText2Char">
    <w:name w:val="Body Text 2 Char"/>
    <w:basedOn w:val="DefaultParagraphFont"/>
    <w:link w:val="BodyText2"/>
    <w:qFormat/>
    <w:rsid w:val="00992742"/>
    <w:rPr>
      <w:rFonts w:ascii="Arial" w:eastAsia="Calibri" w:hAnsi="Arial" w:cs="Arial"/>
      <w:bCs/>
    </w:rPr>
  </w:style>
  <w:style w:type="character" w:customStyle="1" w:styleId="SignatureChar">
    <w:name w:val="Signature Char"/>
    <w:basedOn w:val="DefaultParagraphFont"/>
    <w:link w:val="Signature"/>
    <w:semiHidden/>
    <w:qFormat/>
    <w:rsid w:val="00927AA3"/>
    <w:rPr>
      <w:rFonts w:ascii="Arial" w:hAnsi="Arial" w:cs="Arial"/>
      <w:bCs/>
      <w:i/>
      <w:sz w:val="15"/>
      <w:szCs w:val="16"/>
    </w:rPr>
  </w:style>
  <w:style w:type="character" w:customStyle="1" w:styleId="CommentTextChar">
    <w:name w:val="Comment Text Char"/>
    <w:basedOn w:val="DefaultParagraphFont"/>
    <w:link w:val="CommentText"/>
    <w:qFormat/>
    <w:rsid w:val="00825AD7"/>
    <w:rPr>
      <w:rFonts w:ascii="Arial" w:hAnsi="Arial" w:cs="Arial"/>
    </w:rPr>
  </w:style>
  <w:style w:type="character" w:customStyle="1" w:styleId="Heading4Char">
    <w:name w:val="Heading 4 Char"/>
    <w:basedOn w:val="DefaultParagraphFont"/>
    <w:link w:val="Heading4"/>
    <w:qFormat/>
    <w:rsid w:val="00787555"/>
    <w:rPr>
      <w:rFonts w:ascii="Arial Bold" w:hAnsi="Arial Bold" w:cs="Arial"/>
      <w:b/>
      <w:iCs/>
      <w:color w:val="6D6E71"/>
      <w:spacing w:val="20"/>
      <w:kern w:val="2"/>
      <w:sz w:val="22"/>
      <w:szCs w:val="28"/>
    </w:rPr>
  </w:style>
  <w:style w:type="character" w:customStyle="1" w:styleId="CommentSubjectChar">
    <w:name w:val="Comment Subject Char"/>
    <w:basedOn w:val="CommentTextChar"/>
    <w:link w:val="CommentSubject"/>
    <w:uiPriority w:val="99"/>
    <w:semiHidden/>
    <w:qFormat/>
    <w:rsid w:val="00F97B19"/>
    <w:rPr>
      <w:rFonts w:ascii="Arial" w:hAnsi="Arial" w:cs="Arial"/>
      <w:b/>
      <w:bCs/>
    </w:rPr>
  </w:style>
  <w:style w:type="character" w:customStyle="1" w:styleId="BodyText3Char">
    <w:name w:val="Body Text 3 Char"/>
    <w:basedOn w:val="DefaultParagraphFont"/>
    <w:link w:val="BodyText3"/>
    <w:semiHidden/>
    <w:qFormat/>
    <w:rsid w:val="000C79ED"/>
    <w:rPr>
      <w:rFonts w:ascii="Arial" w:hAnsi="Arial" w:cs="Arial"/>
      <w:bCs/>
      <w:sz w:val="18"/>
      <w:szCs w:val="24"/>
    </w:rPr>
  </w:style>
  <w:style w:type="character" w:styleId="Emphasis">
    <w:name w:val="Emphasis"/>
    <w:basedOn w:val="DefaultParagraphFont"/>
    <w:uiPriority w:val="20"/>
    <w:qFormat/>
    <w:rsid w:val="009D452F"/>
    <w:rPr>
      <w:i/>
      <w:iCs/>
    </w:rPr>
  </w:style>
  <w:style w:type="character" w:styleId="IntenseEmphasis">
    <w:name w:val="Intense Emphasis"/>
    <w:uiPriority w:val="21"/>
    <w:qFormat/>
    <w:rsid w:val="005418C1"/>
    <w:rPr>
      <w:b/>
      <w:bCs/>
      <w:caps/>
      <w:color w:val="243F60" w:themeColor="accent1" w:themeShade="7F"/>
      <w:spacing w:val="10"/>
    </w:rPr>
  </w:style>
  <w:style w:type="character" w:customStyle="1" w:styleId="PlainTextChar">
    <w:name w:val="Plain Text Char"/>
    <w:basedOn w:val="DefaultParagraphFont"/>
    <w:link w:val="PlainText"/>
    <w:uiPriority w:val="99"/>
    <w:semiHidden/>
    <w:qFormat/>
    <w:rsid w:val="008E4040"/>
    <w:rPr>
      <w:rFonts w:ascii="Calibri" w:eastAsiaTheme="minorHAnsi" w:hAnsi="Calibri" w:cs="Calibri"/>
      <w:color w:val="002060"/>
      <w:sz w:val="22"/>
      <w:szCs w:val="22"/>
      <w:lang w:val="es-SV" w:eastAsia="es-SV"/>
    </w:rPr>
  </w:style>
  <w:style w:type="character" w:customStyle="1" w:styleId="NoteHeadingChar">
    <w:name w:val="Note Heading Char"/>
    <w:basedOn w:val="DefaultParagraphFont"/>
    <w:link w:val="NoteHeading"/>
    <w:qFormat/>
    <w:rsid w:val="00386105"/>
    <w:rPr>
      <w:rFonts w:ascii="Arial Narrow" w:eastAsia="Arial Unicode MS" w:hAnsi="Arial Narrow"/>
      <w:b/>
      <w:color w:val="000000"/>
    </w:rPr>
  </w:style>
  <w:style w:type="character" w:customStyle="1" w:styleId="BodyText2Char2">
    <w:name w:val="BodyText2 Char2"/>
    <w:basedOn w:val="DefaultParagraphFont"/>
    <w:qFormat/>
    <w:locked/>
    <w:rsid w:val="007B447A"/>
    <w:rPr>
      <w:rFonts w:ascii="Arial" w:eastAsia="Calibri" w:hAnsi="Arial" w:cs="Arial"/>
      <w:bCs/>
    </w:rPr>
  </w:style>
  <w:style w:type="character" w:customStyle="1" w:styleId="ListBullet1Char">
    <w:name w:val="List Bullet 1 Char"/>
    <w:basedOn w:val="BodyText2Char2"/>
    <w:link w:val="ListBullet1"/>
    <w:qFormat/>
    <w:rsid w:val="00970D49"/>
    <w:rPr>
      <w:rFonts w:ascii="Arial" w:eastAsia="Calibri" w:hAnsi="Arial" w:cs="Arial"/>
      <w:bCs/>
      <w:color w:val="000000" w:themeColor="text1"/>
    </w:rPr>
  </w:style>
  <w:style w:type="character" w:customStyle="1" w:styleId="ListLabel1">
    <w:name w:val="ListLabel 1"/>
    <w:qFormat/>
    <w:rPr>
      <w:sz w:val="24"/>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vanish w:val="0"/>
    </w:rPr>
  </w:style>
  <w:style w:type="character" w:customStyle="1" w:styleId="ListLabel5">
    <w:name w:val="ListLabel 5"/>
    <w:qFormat/>
    <w:rPr>
      <w:color w:val="999999"/>
      <w:u w:val="none" w:color="999999"/>
    </w:rPr>
  </w:style>
  <w:style w:type="character" w:customStyle="1" w:styleId="ListLabel6">
    <w:name w:val="ListLabel 6"/>
    <w:qFormat/>
    <w:rPr>
      <w:caps w:val="0"/>
      <w:smallCaps w:val="0"/>
      <w:strike w:val="0"/>
      <w:dstrike w:val="0"/>
      <w:vanish/>
      <w:position w:val="0"/>
      <w:sz w:val="24"/>
      <w:vertAlign w:val="baseline"/>
    </w:rPr>
  </w:style>
  <w:style w:type="character" w:customStyle="1" w:styleId="ListLabel7">
    <w:name w:val="ListLabel 7"/>
    <w:qFormat/>
    <w:rPr>
      <w:sz w:val="36"/>
    </w:rPr>
  </w:style>
  <w:style w:type="character" w:customStyle="1" w:styleId="ListLabel8">
    <w:name w:val="ListLabel 8"/>
    <w:qFormat/>
    <w:rPr>
      <w:sz w:val="36"/>
    </w:rPr>
  </w:style>
  <w:style w:type="character" w:customStyle="1" w:styleId="ListLabel9">
    <w:name w:val="ListLabel 9"/>
    <w:qFormat/>
    <w:rPr>
      <w:sz w:val="36"/>
    </w:rPr>
  </w:style>
  <w:style w:type="character" w:customStyle="1" w:styleId="ListLabel10">
    <w:name w:val="ListLabel 10"/>
    <w:qFormat/>
    <w:rPr>
      <w:color w:val="6D6E71"/>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rPr>
  </w:style>
  <w:style w:type="character" w:customStyle="1" w:styleId="ListLabel20">
    <w:name w:val="ListLabel 20"/>
    <w:qFormat/>
    <w:rPr>
      <w:b/>
      <w:i w:val="0"/>
      <w:color w:val="0F1177"/>
      <w:sz w:val="40"/>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color w:val="6D6E71"/>
    </w:rPr>
  </w:style>
  <w:style w:type="character" w:customStyle="1" w:styleId="ListLabel31">
    <w:name w:val="ListLabel 31"/>
    <w:qFormat/>
    <w:rPr>
      <w:color w:val="6D6E71"/>
    </w:rPr>
  </w:style>
  <w:style w:type="character" w:customStyle="1" w:styleId="IndexLink">
    <w:name w:val="Index Link"/>
    <w:qFormat/>
  </w:style>
  <w:style w:type="paragraph" w:customStyle="1" w:styleId="Heading">
    <w:name w:val="Heading"/>
    <w:basedOn w:val="BodyText2"/>
    <w:next w:val="BodyText"/>
    <w:autoRedefine/>
    <w:qFormat/>
    <w:rsid w:val="00F03BDF"/>
    <w:pPr>
      <w:spacing w:before="120" w:line="360" w:lineRule="auto"/>
    </w:pPr>
    <w:rPr>
      <w:color w:val="E31837"/>
      <w:sz w:val="28"/>
      <w:szCs w:val="12"/>
    </w:rPr>
  </w:style>
  <w:style w:type="paragraph" w:styleId="BodyText">
    <w:name w:val="Body Text"/>
    <w:basedOn w:val="Normal"/>
    <w:semiHidden/>
    <w:rsid w:val="00F03DA5"/>
    <w:pPr>
      <w:spacing w:before="60" w:after="60"/>
      <w:jc w:val="both"/>
    </w:pPr>
    <w:rPr>
      <w:rFonts w:ascii="Arial" w:hAnsi="Arial"/>
      <w:sz w:val="20"/>
    </w:rPr>
  </w:style>
  <w:style w:type="paragraph" w:styleId="List">
    <w:name w:val="List"/>
    <w:basedOn w:val="BodyText"/>
    <w:rPr>
      <w:rFonts w:cs="Lohit Devanagari"/>
    </w:rPr>
  </w:style>
  <w:style w:type="paragraph" w:styleId="Caption">
    <w:name w:val="caption"/>
    <w:basedOn w:val="FigureCaption"/>
    <w:next w:val="Normal"/>
    <w:qFormat/>
    <w:rsid w:val="00F03DA5"/>
    <w:pPr>
      <w:spacing w:before="120" w:after="120"/>
    </w:pPr>
    <w:rPr>
      <w:bCs w:val="0"/>
    </w:rPr>
  </w:style>
  <w:style w:type="paragraph" w:customStyle="1" w:styleId="Index">
    <w:name w:val="Index"/>
    <w:basedOn w:val="Normal"/>
    <w:qFormat/>
    <w:pPr>
      <w:suppressLineNumbers/>
    </w:pPr>
    <w:rPr>
      <w:rFonts w:cs="Lohit Devanagari"/>
    </w:rPr>
  </w:style>
  <w:style w:type="paragraph" w:customStyle="1" w:styleId="BodyText2">
    <w:name w:val="BodyText2"/>
    <w:basedOn w:val="BodyText"/>
    <w:link w:val="BodyText2Char"/>
    <w:autoRedefine/>
    <w:qFormat/>
    <w:rsid w:val="00992742"/>
    <w:rPr>
      <w:rFonts w:eastAsia="Calibri" w:cs="Arial"/>
      <w:bCs/>
      <w:szCs w:val="20"/>
    </w:rPr>
  </w:style>
  <w:style w:type="paragraph" w:customStyle="1" w:styleId="ChapterNo">
    <w:name w:val="Chapter No"/>
    <w:basedOn w:val="BodyText"/>
    <w:qFormat/>
    <w:rsid w:val="00F03DA5"/>
    <w:pPr>
      <w:jc w:val="center"/>
    </w:pPr>
    <w:rPr>
      <w:rFonts w:ascii="Comic Sans MS" w:hAnsi="Comic Sans MS" w:cs="Tahoma"/>
      <w:b/>
      <w:bCs/>
      <w:color w:val="000000"/>
      <w:sz w:val="96"/>
    </w:rPr>
  </w:style>
  <w:style w:type="paragraph" w:styleId="TOC1">
    <w:name w:val="toc 1"/>
    <w:basedOn w:val="BodyText"/>
    <w:next w:val="Normal"/>
    <w:autoRedefine/>
    <w:uiPriority w:val="39"/>
    <w:rsid w:val="00F03DA5"/>
    <w:pPr>
      <w:spacing w:before="360" w:after="120"/>
      <w:ind w:left="-144"/>
      <w:jc w:val="left"/>
    </w:pPr>
    <w:rPr>
      <w:rFonts w:ascii="Arial Narrow" w:hAnsi="Arial Narrow"/>
      <w:b/>
      <w:bCs/>
      <w:smallCaps/>
      <w:color w:val="333333"/>
      <w:sz w:val="24"/>
      <w:szCs w:val="72"/>
    </w:rPr>
  </w:style>
  <w:style w:type="paragraph" w:styleId="Header">
    <w:name w:val="header"/>
    <w:basedOn w:val="Normal"/>
    <w:semiHidden/>
    <w:rsid w:val="00F03DA5"/>
    <w:pPr>
      <w:tabs>
        <w:tab w:val="center" w:pos="4320"/>
        <w:tab w:val="right" w:pos="8640"/>
      </w:tabs>
      <w:spacing w:after="120"/>
    </w:pPr>
    <w:rPr>
      <w:rFonts w:ascii="Tahoma" w:hAnsi="Tahoma"/>
      <w:b/>
      <w:sz w:val="20"/>
    </w:rPr>
  </w:style>
  <w:style w:type="paragraph" w:customStyle="1" w:styleId="ChapterName">
    <w:name w:val="Chapter Name"/>
    <w:basedOn w:val="Normal"/>
    <w:next w:val="BodyText"/>
    <w:autoRedefine/>
    <w:qFormat/>
    <w:rsid w:val="00BE5D63"/>
    <w:pPr>
      <w:pBdr>
        <w:bottom w:val="single" w:sz="12" w:space="1" w:color="E31837"/>
      </w:pBdr>
      <w:spacing w:before="120"/>
      <w:outlineLvl w:val="0"/>
    </w:pPr>
    <w:rPr>
      <w:rFonts w:ascii="Arial Narrow" w:hAnsi="Arial Narrow"/>
      <w:b/>
      <w:color w:val="6D6E71"/>
      <w:spacing w:val="38"/>
      <w:sz w:val="44"/>
    </w:rPr>
  </w:style>
  <w:style w:type="paragraph" w:customStyle="1" w:styleId="ListBullet1">
    <w:name w:val="List Bullet 1"/>
    <w:basedOn w:val="BodyText2"/>
    <w:link w:val="ListBullet1Char"/>
    <w:autoRedefine/>
    <w:qFormat/>
    <w:rsid w:val="00970D49"/>
    <w:pPr>
      <w:numPr>
        <w:ilvl w:val="1"/>
        <w:numId w:val="4"/>
      </w:numPr>
      <w:spacing w:line="276" w:lineRule="auto"/>
      <w:jc w:val="left"/>
    </w:pPr>
    <w:rPr>
      <w:color w:val="000000" w:themeColor="text1"/>
    </w:rPr>
  </w:style>
  <w:style w:type="paragraph" w:styleId="ListBullet2">
    <w:name w:val="List Bullet 2"/>
    <w:basedOn w:val="ListBullet1"/>
    <w:autoRedefine/>
    <w:semiHidden/>
    <w:qFormat/>
    <w:rsid w:val="00F03DA5"/>
  </w:style>
  <w:style w:type="paragraph" w:styleId="ListBullet3">
    <w:name w:val="List Bullet 3"/>
    <w:basedOn w:val="ListBullet2"/>
    <w:semiHidden/>
    <w:qFormat/>
    <w:rsid w:val="00F03DA5"/>
  </w:style>
  <w:style w:type="paragraph" w:styleId="ListNumber2">
    <w:name w:val="List Number 2"/>
    <w:basedOn w:val="ListNumber"/>
    <w:semiHidden/>
    <w:qFormat/>
    <w:rsid w:val="00F03DA5"/>
  </w:style>
  <w:style w:type="paragraph" w:styleId="ListNumber">
    <w:name w:val="List Number"/>
    <w:basedOn w:val="ListBullet1"/>
    <w:autoRedefine/>
    <w:semiHidden/>
    <w:qFormat/>
    <w:rsid w:val="00F03DA5"/>
  </w:style>
  <w:style w:type="paragraph" w:styleId="ListNumber3">
    <w:name w:val="List Number 3"/>
    <w:basedOn w:val="ListNumber2"/>
    <w:semiHidden/>
    <w:qFormat/>
    <w:rsid w:val="00F03DA5"/>
  </w:style>
  <w:style w:type="paragraph" w:styleId="TOC2">
    <w:name w:val="toc 2"/>
    <w:basedOn w:val="TOC1"/>
    <w:next w:val="Normal"/>
    <w:autoRedefine/>
    <w:uiPriority w:val="39"/>
    <w:rsid w:val="00F03DA5"/>
    <w:pPr>
      <w:spacing w:before="240"/>
      <w:ind w:left="0"/>
    </w:pPr>
    <w:rPr>
      <w:smallCaps w:val="0"/>
      <w:color w:val="000000"/>
      <w:sz w:val="22"/>
      <w:szCs w:val="32"/>
    </w:rPr>
  </w:style>
  <w:style w:type="paragraph" w:styleId="TOC3">
    <w:name w:val="toc 3"/>
    <w:basedOn w:val="TOC2"/>
    <w:next w:val="Normal"/>
    <w:uiPriority w:val="39"/>
    <w:rsid w:val="00F03DA5"/>
    <w:pPr>
      <w:spacing w:before="0"/>
      <w:ind w:left="240"/>
    </w:pPr>
    <w:rPr>
      <w:b w:val="0"/>
      <w:bCs w:val="0"/>
    </w:rPr>
  </w:style>
  <w:style w:type="paragraph" w:styleId="TOC4">
    <w:name w:val="toc 4"/>
    <w:basedOn w:val="TOC3"/>
    <w:next w:val="BodyText"/>
    <w:uiPriority w:val="39"/>
    <w:rsid w:val="00F03DA5"/>
    <w:pPr>
      <w:ind w:left="480"/>
    </w:pPr>
  </w:style>
  <w:style w:type="paragraph" w:styleId="TOC5">
    <w:name w:val="toc 5"/>
    <w:basedOn w:val="TOC4"/>
    <w:next w:val="Normal"/>
    <w:autoRedefine/>
    <w:uiPriority w:val="39"/>
    <w:rsid w:val="00F03DA5"/>
    <w:pPr>
      <w:ind w:left="720"/>
    </w:pPr>
  </w:style>
  <w:style w:type="paragraph" w:styleId="TOC6">
    <w:name w:val="toc 6"/>
    <w:basedOn w:val="Normal"/>
    <w:next w:val="Normal"/>
    <w:autoRedefine/>
    <w:uiPriority w:val="39"/>
    <w:rsid w:val="00F03DA5"/>
    <w:pPr>
      <w:ind w:left="960"/>
    </w:pPr>
  </w:style>
  <w:style w:type="paragraph" w:styleId="TOC7">
    <w:name w:val="toc 7"/>
    <w:basedOn w:val="Normal"/>
    <w:next w:val="Normal"/>
    <w:autoRedefine/>
    <w:uiPriority w:val="39"/>
    <w:rsid w:val="00F03DA5"/>
    <w:pPr>
      <w:ind w:left="1200"/>
    </w:pPr>
  </w:style>
  <w:style w:type="paragraph" w:styleId="TOC8">
    <w:name w:val="toc 8"/>
    <w:basedOn w:val="Normal"/>
    <w:next w:val="Normal"/>
    <w:autoRedefine/>
    <w:uiPriority w:val="39"/>
    <w:rsid w:val="00F03DA5"/>
    <w:pPr>
      <w:ind w:left="1440"/>
    </w:pPr>
  </w:style>
  <w:style w:type="paragraph" w:styleId="TOC9">
    <w:name w:val="toc 9"/>
    <w:basedOn w:val="Normal"/>
    <w:next w:val="Normal"/>
    <w:autoRedefine/>
    <w:uiPriority w:val="39"/>
    <w:rsid w:val="00F03DA5"/>
    <w:pPr>
      <w:ind w:left="1680"/>
    </w:pPr>
  </w:style>
  <w:style w:type="paragraph" w:customStyle="1" w:styleId="FigureCaption">
    <w:name w:val="Figure Caption"/>
    <w:basedOn w:val="BodyText"/>
    <w:autoRedefine/>
    <w:qFormat/>
    <w:rsid w:val="00F03DA5"/>
    <w:pPr>
      <w:jc w:val="center"/>
    </w:pPr>
    <w:rPr>
      <w:rFonts w:ascii="Arial Bold" w:hAnsi="Arial Bold"/>
      <w:b/>
      <w:bCs/>
      <w:color w:val="000000"/>
      <w:sz w:val="16"/>
      <w:szCs w:val="20"/>
      <w:u w:val="single"/>
    </w:rPr>
  </w:style>
  <w:style w:type="paragraph" w:styleId="NoteHeading">
    <w:name w:val="Note Heading"/>
    <w:basedOn w:val="Normal"/>
    <w:link w:val="NoteHeadingChar"/>
    <w:autoRedefine/>
    <w:qFormat/>
    <w:rsid w:val="00386105"/>
    <w:pPr>
      <w:ind w:left="504"/>
    </w:pPr>
    <w:rPr>
      <w:rFonts w:ascii="Arial Narrow" w:eastAsia="Arial Unicode MS" w:hAnsi="Arial Narrow"/>
      <w:b/>
      <w:color w:val="000000"/>
      <w:sz w:val="20"/>
      <w:szCs w:val="20"/>
    </w:rPr>
  </w:style>
  <w:style w:type="paragraph" w:customStyle="1" w:styleId="SectionHead">
    <w:name w:val="SectionHead"/>
    <w:basedOn w:val="Heading1"/>
    <w:next w:val="BodyText"/>
    <w:autoRedefine/>
    <w:qFormat/>
    <w:rsid w:val="00720F28"/>
    <w:pPr>
      <w:numPr>
        <w:numId w:val="0"/>
      </w:numPr>
      <w:tabs>
        <w:tab w:val="right" w:leader="dot" w:pos="8630"/>
      </w:tabs>
      <w:jc w:val="both"/>
    </w:pPr>
    <w:rPr>
      <w:rFonts w:ascii="Arial Bold" w:hAnsi="Arial Bold"/>
      <w:color w:val="6D6E71"/>
      <w:spacing w:val="28"/>
      <w:sz w:val="44"/>
    </w:rPr>
  </w:style>
  <w:style w:type="paragraph" w:styleId="BodyTextIndent3">
    <w:name w:val="Body Text Indent 3"/>
    <w:basedOn w:val="Normal"/>
    <w:semiHidden/>
    <w:qFormat/>
    <w:rsid w:val="00F03DA5"/>
    <w:pPr>
      <w:ind w:left="1440"/>
    </w:pPr>
    <w:rPr>
      <w:rFonts w:ascii="Arial" w:hAnsi="Arial" w:cs="Arial"/>
      <w:i/>
      <w:iCs/>
      <w:color w:val="0000FF"/>
      <w:sz w:val="20"/>
      <w:szCs w:val="20"/>
    </w:rPr>
  </w:style>
  <w:style w:type="paragraph" w:customStyle="1" w:styleId="Image">
    <w:name w:val="Image"/>
    <w:basedOn w:val="BodyText"/>
    <w:next w:val="BodyText"/>
    <w:qFormat/>
    <w:rsid w:val="00F03DA5"/>
    <w:pPr>
      <w:keepNext/>
      <w:spacing w:before="120" w:after="120"/>
      <w:jc w:val="center"/>
    </w:pPr>
  </w:style>
  <w:style w:type="paragraph" w:styleId="TableofFigures">
    <w:name w:val="table of figures"/>
    <w:basedOn w:val="Normal"/>
    <w:next w:val="Normal"/>
    <w:autoRedefine/>
    <w:semiHidden/>
    <w:qFormat/>
    <w:rsid w:val="00F03DA5"/>
    <w:rPr>
      <w:rFonts w:ascii="Arial Bold" w:hAnsi="Arial Bold"/>
      <w:b/>
      <w:iCs/>
      <w:sz w:val="20"/>
    </w:rPr>
  </w:style>
  <w:style w:type="paragraph" w:styleId="Footer">
    <w:name w:val="footer"/>
    <w:basedOn w:val="Normal"/>
    <w:uiPriority w:val="99"/>
    <w:rsid w:val="00F03DA5"/>
    <w:pPr>
      <w:tabs>
        <w:tab w:val="center" w:pos="4320"/>
        <w:tab w:val="right" w:pos="8640"/>
      </w:tabs>
    </w:pPr>
  </w:style>
  <w:style w:type="paragraph" w:customStyle="1" w:styleId="TableColumnLabels">
    <w:name w:val="Table Column Labels"/>
    <w:basedOn w:val="BodyText"/>
    <w:qFormat/>
    <w:rsid w:val="00F03DA5"/>
    <w:rPr>
      <w:rFonts w:ascii="Arial Bold" w:hAnsi="Arial Bold"/>
      <w:b/>
      <w:bCs/>
      <w:color w:val="FFFFFF"/>
    </w:rPr>
  </w:style>
  <w:style w:type="paragraph" w:customStyle="1" w:styleId="Tablecontent">
    <w:name w:val="Table content"/>
    <w:basedOn w:val="BodyText"/>
    <w:qFormat/>
    <w:rsid w:val="00F03DA5"/>
    <w:pPr>
      <w:spacing w:before="120" w:after="0"/>
      <w:jc w:val="left"/>
    </w:pPr>
    <w:rPr>
      <w:sz w:val="18"/>
    </w:rPr>
  </w:style>
  <w:style w:type="paragraph" w:customStyle="1" w:styleId="TableListNumber1">
    <w:name w:val="Table List Number 1"/>
    <w:basedOn w:val="ListNumber"/>
    <w:qFormat/>
    <w:rsid w:val="00F03DA5"/>
    <w:pPr>
      <w:tabs>
        <w:tab w:val="left" w:pos="432"/>
      </w:tabs>
      <w:spacing w:before="120" w:after="0"/>
    </w:pPr>
    <w:rPr>
      <w:sz w:val="18"/>
    </w:rPr>
  </w:style>
  <w:style w:type="paragraph" w:customStyle="1" w:styleId="TableListBullet1">
    <w:name w:val="Table List Bullet 1"/>
    <w:basedOn w:val="ListBullet1"/>
    <w:qFormat/>
    <w:rsid w:val="00F03DA5"/>
    <w:pPr>
      <w:spacing w:before="120" w:after="0"/>
    </w:pPr>
    <w:rPr>
      <w:sz w:val="18"/>
    </w:rPr>
  </w:style>
  <w:style w:type="paragraph" w:styleId="Index1">
    <w:name w:val="index 1"/>
    <w:basedOn w:val="Normal"/>
    <w:next w:val="Normal"/>
    <w:autoRedefine/>
    <w:semiHidden/>
    <w:qFormat/>
    <w:rsid w:val="00F03DA5"/>
    <w:pPr>
      <w:ind w:left="240" w:hanging="240"/>
    </w:pPr>
    <w:rPr>
      <w:rFonts w:ascii="Arial" w:hAnsi="Arial"/>
      <w:szCs w:val="21"/>
    </w:rPr>
  </w:style>
  <w:style w:type="paragraph" w:customStyle="1" w:styleId="Apendixsection">
    <w:name w:val="Apendix section"/>
    <w:basedOn w:val="BodyText"/>
    <w:next w:val="BodyText"/>
    <w:qFormat/>
    <w:rsid w:val="00F03DA5"/>
    <w:rPr>
      <w:rFonts w:ascii="Trebuchet MS" w:hAnsi="Trebuchet MS"/>
      <w:b/>
      <w:sz w:val="32"/>
    </w:rPr>
  </w:style>
  <w:style w:type="paragraph" w:customStyle="1" w:styleId="Code">
    <w:name w:val="Code"/>
    <w:basedOn w:val="BodyText"/>
    <w:qFormat/>
    <w:rsid w:val="00F03DA5"/>
    <w:pPr>
      <w:ind w:left="1080"/>
    </w:pPr>
    <w:rPr>
      <w:rFonts w:ascii="Courier New" w:hAnsi="Courier New"/>
    </w:rPr>
  </w:style>
  <w:style w:type="paragraph" w:styleId="Index2">
    <w:name w:val="index 2"/>
    <w:basedOn w:val="Normal"/>
    <w:next w:val="Normal"/>
    <w:autoRedefine/>
    <w:semiHidden/>
    <w:qFormat/>
    <w:rsid w:val="00F03DA5"/>
    <w:pPr>
      <w:ind w:left="480" w:hanging="240"/>
    </w:pPr>
    <w:rPr>
      <w:rFonts w:ascii="Arial" w:hAnsi="Arial"/>
      <w:szCs w:val="21"/>
    </w:rPr>
  </w:style>
  <w:style w:type="paragraph" w:styleId="Index3">
    <w:name w:val="index 3"/>
    <w:basedOn w:val="Normal"/>
    <w:next w:val="Normal"/>
    <w:autoRedefine/>
    <w:semiHidden/>
    <w:qFormat/>
    <w:rsid w:val="00F03DA5"/>
    <w:pPr>
      <w:ind w:left="720" w:hanging="240"/>
    </w:pPr>
    <w:rPr>
      <w:szCs w:val="21"/>
    </w:rPr>
  </w:style>
  <w:style w:type="paragraph" w:styleId="Index4">
    <w:name w:val="index 4"/>
    <w:basedOn w:val="Normal"/>
    <w:next w:val="Normal"/>
    <w:autoRedefine/>
    <w:semiHidden/>
    <w:qFormat/>
    <w:rsid w:val="00F03DA5"/>
    <w:pPr>
      <w:ind w:left="960" w:hanging="240"/>
    </w:pPr>
    <w:rPr>
      <w:szCs w:val="21"/>
    </w:rPr>
  </w:style>
  <w:style w:type="paragraph" w:styleId="Index5">
    <w:name w:val="index 5"/>
    <w:basedOn w:val="Normal"/>
    <w:next w:val="Normal"/>
    <w:autoRedefine/>
    <w:semiHidden/>
    <w:qFormat/>
    <w:rsid w:val="00F03DA5"/>
    <w:pPr>
      <w:ind w:left="1200" w:hanging="240"/>
    </w:pPr>
    <w:rPr>
      <w:szCs w:val="21"/>
    </w:rPr>
  </w:style>
  <w:style w:type="paragraph" w:styleId="Index6">
    <w:name w:val="index 6"/>
    <w:basedOn w:val="Normal"/>
    <w:next w:val="Normal"/>
    <w:autoRedefine/>
    <w:semiHidden/>
    <w:qFormat/>
    <w:rsid w:val="00F03DA5"/>
    <w:pPr>
      <w:ind w:left="1440" w:hanging="240"/>
    </w:pPr>
    <w:rPr>
      <w:szCs w:val="21"/>
    </w:rPr>
  </w:style>
  <w:style w:type="paragraph" w:styleId="Index7">
    <w:name w:val="index 7"/>
    <w:basedOn w:val="Normal"/>
    <w:next w:val="Normal"/>
    <w:autoRedefine/>
    <w:semiHidden/>
    <w:qFormat/>
    <w:rsid w:val="00F03DA5"/>
    <w:pPr>
      <w:ind w:left="1680" w:hanging="240"/>
    </w:pPr>
    <w:rPr>
      <w:szCs w:val="21"/>
    </w:rPr>
  </w:style>
  <w:style w:type="paragraph" w:styleId="Index8">
    <w:name w:val="index 8"/>
    <w:basedOn w:val="Normal"/>
    <w:next w:val="Normal"/>
    <w:autoRedefine/>
    <w:semiHidden/>
    <w:qFormat/>
    <w:rsid w:val="00F03DA5"/>
    <w:pPr>
      <w:ind w:left="1920" w:hanging="240"/>
    </w:pPr>
    <w:rPr>
      <w:szCs w:val="21"/>
    </w:rPr>
  </w:style>
  <w:style w:type="paragraph" w:styleId="Index9">
    <w:name w:val="index 9"/>
    <w:basedOn w:val="Normal"/>
    <w:next w:val="Normal"/>
    <w:autoRedefine/>
    <w:semiHidden/>
    <w:qFormat/>
    <w:rsid w:val="00F03DA5"/>
    <w:pPr>
      <w:ind w:left="2160" w:hanging="240"/>
    </w:pPr>
    <w:rPr>
      <w:szCs w:val="21"/>
    </w:rPr>
  </w:style>
  <w:style w:type="paragraph" w:customStyle="1" w:styleId="ManualName">
    <w:name w:val="Manual Name"/>
    <w:basedOn w:val="BodyText"/>
    <w:autoRedefine/>
    <w:qFormat/>
    <w:rsid w:val="00F03DA5"/>
    <w:pPr>
      <w:spacing w:before="0" w:afterAutospacing="1"/>
      <w:jc w:val="left"/>
    </w:pPr>
    <w:rPr>
      <w:rFonts w:ascii="Arial Bold" w:hAnsi="Arial Bold"/>
      <w:b/>
      <w:sz w:val="36"/>
    </w:rPr>
  </w:style>
  <w:style w:type="paragraph" w:customStyle="1" w:styleId="TableNames">
    <w:name w:val="Table Names"/>
    <w:basedOn w:val="SectionHead"/>
    <w:autoRedefine/>
    <w:qFormat/>
    <w:rsid w:val="00E03DAF"/>
    <w:pPr>
      <w:ind w:left="-432"/>
    </w:pPr>
    <w:rPr>
      <w:sz w:val="36"/>
    </w:rPr>
  </w:style>
  <w:style w:type="paragraph" w:customStyle="1" w:styleId="version">
    <w:name w:val="version"/>
    <w:basedOn w:val="BodyText"/>
    <w:qFormat/>
    <w:rsid w:val="00F03DA5"/>
    <w:pPr>
      <w:spacing w:before="120" w:after="120"/>
      <w:ind w:left="1440"/>
      <w:jc w:val="center"/>
    </w:pPr>
    <w:rPr>
      <w:rFonts w:ascii="Trebuchet MS" w:hAnsi="Trebuchet MS"/>
      <w:b/>
      <w:color w:val="000000"/>
      <w:sz w:val="36"/>
    </w:rPr>
  </w:style>
  <w:style w:type="paragraph" w:customStyle="1" w:styleId="Head">
    <w:name w:val="Head"/>
    <w:basedOn w:val="Normal"/>
    <w:qFormat/>
    <w:rsid w:val="00F03DA5"/>
    <w:rPr>
      <w:rFonts w:ascii="Arial" w:hAnsi="Arial"/>
      <w:b/>
      <w:bCs/>
      <w:spacing w:val="-5"/>
      <w:sz w:val="20"/>
      <w:szCs w:val="20"/>
    </w:rPr>
  </w:style>
  <w:style w:type="paragraph" w:styleId="Title">
    <w:name w:val="Title"/>
    <w:basedOn w:val="Normal"/>
    <w:link w:val="TitleChar"/>
    <w:qFormat/>
    <w:rsid w:val="00F03DA5"/>
    <w:pPr>
      <w:spacing w:after="1920"/>
      <w:jc w:val="center"/>
    </w:pPr>
    <w:rPr>
      <w:rFonts w:ascii="Arial Black" w:hAnsi="Arial Black" w:cs="Arial"/>
      <w:b/>
      <w:bCs/>
      <w:color w:val="808080"/>
      <w:sz w:val="48"/>
      <w:u w:val="single"/>
    </w:rPr>
  </w:style>
  <w:style w:type="paragraph" w:customStyle="1" w:styleId="app1">
    <w:name w:val="app1"/>
    <w:basedOn w:val="Normal"/>
    <w:qFormat/>
    <w:rsid w:val="00F03DA5"/>
    <w:pPr>
      <w:tabs>
        <w:tab w:val="left" w:pos="1685"/>
      </w:tabs>
      <w:spacing w:after="500"/>
      <w:ind w:left="1685" w:hanging="432"/>
      <w:jc w:val="right"/>
    </w:pPr>
    <w:rPr>
      <w:rFonts w:ascii="Verdana" w:hAnsi="Verdana"/>
      <w:b/>
      <w:sz w:val="36"/>
    </w:rPr>
  </w:style>
  <w:style w:type="paragraph" w:customStyle="1" w:styleId="ReturnAddress">
    <w:name w:val="Return Address"/>
    <w:basedOn w:val="Normal"/>
    <w:qFormat/>
    <w:rsid w:val="00F03DA5"/>
    <w:pPr>
      <w:jc w:val="center"/>
    </w:pPr>
    <w:rPr>
      <w:rFonts w:ascii="Arial Narrow" w:hAnsi="Arial Narrow"/>
      <w:spacing w:val="-3"/>
      <w:sz w:val="20"/>
      <w:szCs w:val="20"/>
    </w:rPr>
  </w:style>
  <w:style w:type="paragraph" w:styleId="Subtitle">
    <w:name w:val="Subtitle"/>
    <w:basedOn w:val="Title"/>
    <w:next w:val="BodyText"/>
    <w:qFormat/>
    <w:rsid w:val="00F03DA5"/>
    <w:pPr>
      <w:keepNext/>
      <w:pBdr>
        <w:bottom w:val="single" w:sz="6" w:space="14" w:color="808080"/>
      </w:pBdr>
      <w:spacing w:before="1940" w:line="200" w:lineRule="atLeast"/>
    </w:pPr>
    <w:rPr>
      <w:rFonts w:ascii="Garamond" w:hAnsi="Garamond" w:cs="Times New Roman"/>
      <w:bCs w:val="0"/>
      <w:caps/>
      <w:spacing w:val="30"/>
      <w:kern w:val="2"/>
      <w:sz w:val="18"/>
      <w:szCs w:val="20"/>
      <w:u w:val="none"/>
    </w:rPr>
  </w:style>
  <w:style w:type="paragraph" w:customStyle="1" w:styleId="ContentList">
    <w:name w:val="Content List"/>
    <w:basedOn w:val="BodyText"/>
    <w:qFormat/>
    <w:rsid w:val="00F03DA5"/>
    <w:pPr>
      <w:tabs>
        <w:tab w:val="left" w:pos="576"/>
      </w:tabs>
      <w:ind w:left="576" w:hanging="360"/>
      <w:jc w:val="left"/>
    </w:pPr>
  </w:style>
  <w:style w:type="paragraph" w:customStyle="1" w:styleId="ChapterList">
    <w:name w:val="Chapter List"/>
    <w:basedOn w:val="BodyText2"/>
    <w:qFormat/>
    <w:rsid w:val="00F03DA5"/>
  </w:style>
  <w:style w:type="paragraph" w:customStyle="1" w:styleId="bullet">
    <w:name w:val="bullet"/>
    <w:basedOn w:val="Normal"/>
    <w:qFormat/>
    <w:rsid w:val="00F03DA5"/>
    <w:pPr>
      <w:spacing w:line="240" w:lineRule="exact"/>
    </w:pPr>
    <w:rPr>
      <w:rFonts w:ascii="Arial" w:hAnsi="Arial"/>
      <w:sz w:val="20"/>
      <w:szCs w:val="20"/>
    </w:rPr>
  </w:style>
  <w:style w:type="paragraph" w:customStyle="1" w:styleId="ProductName">
    <w:name w:val="Product Name"/>
    <w:basedOn w:val="ManualName"/>
    <w:autoRedefine/>
    <w:qFormat/>
    <w:rsid w:val="00F03DA5"/>
    <w:pPr>
      <w:spacing w:before="120" w:after="120" w:afterAutospacing="0"/>
    </w:pPr>
  </w:style>
  <w:style w:type="paragraph" w:customStyle="1" w:styleId="QMSBodyText">
    <w:name w:val="QMS Body Text"/>
    <w:basedOn w:val="Normal"/>
    <w:autoRedefine/>
    <w:qFormat/>
    <w:rsid w:val="00F03DA5"/>
    <w:pPr>
      <w:ind w:left="720"/>
      <w:jc w:val="both"/>
    </w:pPr>
    <w:rPr>
      <w:b/>
      <w:bCs/>
      <w:szCs w:val="20"/>
    </w:rPr>
  </w:style>
  <w:style w:type="paragraph" w:customStyle="1" w:styleId="QMSHead1">
    <w:name w:val="QMS Head 1"/>
    <w:basedOn w:val="Heading1"/>
    <w:autoRedefine/>
    <w:qFormat/>
    <w:rsid w:val="00F03DA5"/>
    <w:pPr>
      <w:pageBreakBefore/>
      <w:numPr>
        <w:numId w:val="0"/>
      </w:numPr>
      <w:tabs>
        <w:tab w:val="left" w:pos="540"/>
        <w:tab w:val="left" w:pos="720"/>
        <w:tab w:val="left" w:pos="1080"/>
      </w:tabs>
      <w:spacing w:before="240"/>
      <w:ind w:left="720" w:hanging="360"/>
    </w:pPr>
    <w:rPr>
      <w:rFonts w:ascii="Arial" w:hAnsi="Arial" w:cs="Times New Roman"/>
      <w:b w:val="0"/>
      <w:bCs w:val="0"/>
      <w:caps/>
      <w:sz w:val="32"/>
      <w:szCs w:val="20"/>
    </w:rPr>
  </w:style>
  <w:style w:type="paragraph" w:customStyle="1" w:styleId="QMSHead2">
    <w:name w:val="QMS Head 2"/>
    <w:basedOn w:val="Heading2"/>
    <w:autoRedefine/>
    <w:qFormat/>
    <w:rsid w:val="00F03DA5"/>
    <w:pPr>
      <w:numPr>
        <w:ilvl w:val="0"/>
        <w:numId w:val="0"/>
      </w:numPr>
      <w:tabs>
        <w:tab w:val="left" w:pos="1440"/>
      </w:tabs>
      <w:spacing w:before="240"/>
      <w:ind w:left="1440" w:hanging="360"/>
      <w:jc w:val="left"/>
    </w:pPr>
    <w:rPr>
      <w:rFonts w:ascii="Arial" w:hAnsi="Arial"/>
      <w:b w:val="0"/>
      <w:bCs/>
      <w:iCs w:val="0"/>
      <w:color w:val="00000A"/>
      <w:spacing w:val="0"/>
      <w:sz w:val="28"/>
      <w:szCs w:val="20"/>
    </w:rPr>
  </w:style>
  <w:style w:type="paragraph" w:customStyle="1" w:styleId="QMSHead3">
    <w:name w:val="QMS Head 3"/>
    <w:basedOn w:val="Heading3"/>
    <w:autoRedefine/>
    <w:qFormat/>
    <w:rsid w:val="00F03DA5"/>
    <w:pPr>
      <w:numPr>
        <w:ilvl w:val="0"/>
        <w:numId w:val="0"/>
      </w:numPr>
      <w:jc w:val="left"/>
    </w:pPr>
    <w:rPr>
      <w:rFonts w:ascii="Arial" w:hAnsi="Arial"/>
      <w:iCs w:val="0"/>
      <w:caps/>
      <w:color w:val="00000A"/>
      <w:spacing w:val="0"/>
      <w:sz w:val="24"/>
      <w:szCs w:val="20"/>
    </w:rPr>
  </w:style>
  <w:style w:type="paragraph" w:customStyle="1" w:styleId="Productversion">
    <w:name w:val="Productversion"/>
    <w:basedOn w:val="version"/>
    <w:qFormat/>
    <w:rsid w:val="00F03DA5"/>
    <w:pPr>
      <w:jc w:val="right"/>
    </w:pPr>
  </w:style>
  <w:style w:type="paragraph" w:styleId="IndexHeading">
    <w:name w:val="index heading"/>
    <w:basedOn w:val="Normal"/>
    <w:semiHidden/>
    <w:qFormat/>
    <w:rsid w:val="00F03DA5"/>
    <w:pPr>
      <w:pBdr>
        <w:top w:val="single" w:sz="12" w:space="0" w:color="00000A"/>
      </w:pBdr>
      <w:spacing w:before="360" w:after="240"/>
    </w:pPr>
    <w:rPr>
      <w:rFonts w:ascii="Arial Bold" w:hAnsi="Arial Bold"/>
      <w:b/>
      <w:bCs/>
      <w:i/>
      <w:iCs/>
      <w:szCs w:val="31"/>
    </w:rPr>
  </w:style>
  <w:style w:type="paragraph" w:customStyle="1" w:styleId="Style1">
    <w:name w:val="Style1"/>
    <w:basedOn w:val="Normal"/>
    <w:qFormat/>
    <w:rsid w:val="00F03DA5"/>
    <w:rPr>
      <w:rFonts w:ascii="Arial" w:hAnsi="Arial"/>
      <w:b/>
      <w:color w:val="FFFFFF"/>
      <w:sz w:val="28"/>
    </w:rPr>
  </w:style>
  <w:style w:type="paragraph" w:customStyle="1" w:styleId="Response">
    <w:name w:val="Response"/>
    <w:basedOn w:val="Normal"/>
    <w:qFormat/>
    <w:rsid w:val="00F03DA5"/>
    <w:rPr>
      <w:rFonts w:ascii="Arial" w:hAnsi="Arial"/>
      <w:color w:val="000080"/>
      <w:sz w:val="20"/>
      <w:lang w:val="en-GB"/>
    </w:rPr>
  </w:style>
  <w:style w:type="paragraph" w:customStyle="1" w:styleId="Style2">
    <w:name w:val="Style2"/>
    <w:basedOn w:val="Normal"/>
    <w:qFormat/>
    <w:rsid w:val="00F03DA5"/>
    <w:rPr>
      <w:rFonts w:ascii="Impact" w:hAnsi="Impact"/>
      <w:b/>
      <w:sz w:val="40"/>
    </w:rPr>
  </w:style>
  <w:style w:type="paragraph" w:customStyle="1" w:styleId="A">
    <w:name w:val="A"/>
    <w:basedOn w:val="Normal"/>
    <w:next w:val="Normal"/>
    <w:qFormat/>
    <w:rsid w:val="00F03DA5"/>
    <w:pPr>
      <w:tabs>
        <w:tab w:val="left" w:pos="1570"/>
        <w:tab w:val="left" w:pos="1728"/>
      </w:tabs>
      <w:spacing w:before="360" w:after="240"/>
      <w:ind w:left="1426" w:hanging="576"/>
    </w:pPr>
    <w:rPr>
      <w:rFonts w:ascii="Verdana" w:hAnsi="Verdana"/>
      <w:b/>
      <w:sz w:val="36"/>
    </w:rPr>
  </w:style>
  <w:style w:type="paragraph" w:customStyle="1" w:styleId="appbullet">
    <w:name w:val="app bullet"/>
    <w:basedOn w:val="Normal"/>
    <w:qFormat/>
    <w:rsid w:val="00F03DA5"/>
    <w:pPr>
      <w:spacing w:before="240" w:after="120"/>
      <w:ind w:left="2246" w:hanging="446"/>
    </w:pPr>
    <w:rPr>
      <w:rFonts w:ascii="Arial" w:hAnsi="Arial" w:cs="Arial"/>
      <w:b/>
      <w:bCs/>
      <w:sz w:val="20"/>
    </w:rPr>
  </w:style>
  <w:style w:type="paragraph" w:customStyle="1" w:styleId="app2">
    <w:name w:val="app2"/>
    <w:basedOn w:val="Normal"/>
    <w:qFormat/>
    <w:rsid w:val="00F03DA5"/>
    <w:pPr>
      <w:spacing w:before="360" w:after="240"/>
    </w:pPr>
    <w:rPr>
      <w:rFonts w:ascii="Arial" w:hAnsi="Arial"/>
      <w:b/>
      <w:sz w:val="36"/>
    </w:rPr>
  </w:style>
  <w:style w:type="paragraph" w:customStyle="1" w:styleId="content">
    <w:name w:val="content"/>
    <w:basedOn w:val="Normal"/>
    <w:qFormat/>
    <w:rsid w:val="00F03DA5"/>
    <w:pPr>
      <w:jc w:val="center"/>
    </w:pPr>
    <w:rPr>
      <w:rFonts w:ascii="Arial Black" w:hAnsi="Arial Black"/>
      <w:color w:val="808080"/>
      <w:sz w:val="48"/>
      <w:szCs w:val="20"/>
    </w:rPr>
  </w:style>
  <w:style w:type="paragraph" w:customStyle="1" w:styleId="TitleCover">
    <w:name w:val="Title Cover"/>
    <w:basedOn w:val="Normal"/>
    <w:next w:val="Normal"/>
    <w:qFormat/>
    <w:rsid w:val="00F03DA5"/>
    <w:pPr>
      <w:pBdr>
        <w:top w:val="single" w:sz="6" w:space="31" w:color="FFFFFF"/>
        <w:left w:val="single" w:sz="6" w:space="31" w:color="FFFFFF"/>
        <w:bottom w:val="single" w:sz="6" w:space="31" w:color="FFFFFF"/>
        <w:right w:val="single" w:sz="6" w:space="31" w:color="FFFFFF"/>
      </w:pBdr>
      <w:shd w:val="pct10" w:color="auto" w:fill="auto"/>
      <w:ind w:left="601" w:right="601"/>
    </w:pPr>
    <w:rPr>
      <w:rFonts w:ascii="Arial Black" w:hAnsi="Arial Black"/>
      <w:spacing w:val="-70"/>
      <w:kern w:val="2"/>
      <w:sz w:val="80"/>
      <w:szCs w:val="20"/>
    </w:rPr>
  </w:style>
  <w:style w:type="paragraph" w:customStyle="1" w:styleId="command">
    <w:name w:val="command"/>
    <w:basedOn w:val="Normal"/>
    <w:qFormat/>
    <w:rsid w:val="00F03DA5"/>
    <w:pPr>
      <w:ind w:left="2592"/>
    </w:pPr>
    <w:rPr>
      <w:rFonts w:ascii="Courier New" w:hAnsi="Courier New"/>
      <w:b/>
      <w:sz w:val="20"/>
    </w:rPr>
  </w:style>
  <w:style w:type="paragraph" w:customStyle="1" w:styleId="tablecontents">
    <w:name w:val="table_contents"/>
    <w:basedOn w:val="Normal"/>
    <w:qFormat/>
    <w:rsid w:val="00F03DA5"/>
    <w:rPr>
      <w:rFonts w:ascii="Arial" w:hAnsi="Arial"/>
      <w:sz w:val="22"/>
      <w:szCs w:val="20"/>
      <w:lang w:val="en-GB"/>
    </w:rPr>
  </w:style>
  <w:style w:type="paragraph" w:customStyle="1" w:styleId="Bodytextforrestriction">
    <w:name w:val="Body text for restriction"/>
    <w:basedOn w:val="Normal"/>
    <w:next w:val="Normal"/>
    <w:qFormat/>
    <w:rsid w:val="00F03DA5"/>
    <w:pPr>
      <w:spacing w:line="360" w:lineRule="auto"/>
    </w:pPr>
    <w:rPr>
      <w:rFonts w:ascii="Arial" w:hAnsi="Arial"/>
      <w:sz w:val="18"/>
    </w:rPr>
  </w:style>
  <w:style w:type="paragraph" w:customStyle="1" w:styleId="Preface">
    <w:name w:val="Preface"/>
    <w:basedOn w:val="Normal"/>
    <w:qFormat/>
    <w:rsid w:val="00F03DA5"/>
    <w:pPr>
      <w:spacing w:before="120" w:after="240"/>
    </w:pPr>
    <w:rPr>
      <w:rFonts w:ascii="Arial Narrow" w:hAnsi="Arial Narrow" w:cs="Arial"/>
      <w:b/>
      <w:bCs/>
      <w:sz w:val="40"/>
    </w:rPr>
  </w:style>
  <w:style w:type="paragraph" w:customStyle="1" w:styleId="TableHeader">
    <w:name w:val="Table Header"/>
    <w:basedOn w:val="Normal"/>
    <w:qFormat/>
    <w:rsid w:val="00F03DA5"/>
    <w:pPr>
      <w:spacing w:before="60"/>
      <w:jc w:val="center"/>
    </w:pPr>
    <w:rPr>
      <w:rFonts w:ascii="Arial" w:hAnsi="Arial"/>
      <w:b/>
      <w:spacing w:val="-5"/>
      <w:sz w:val="22"/>
      <w:szCs w:val="20"/>
    </w:rPr>
  </w:style>
  <w:style w:type="paragraph" w:customStyle="1" w:styleId="contactus">
    <w:name w:val="contact us"/>
    <w:basedOn w:val="Normal"/>
    <w:next w:val="Normal"/>
    <w:qFormat/>
    <w:rsid w:val="00F03DA5"/>
    <w:pPr>
      <w:pBdr>
        <w:bottom w:val="single" w:sz="4" w:space="1" w:color="00000A"/>
      </w:pBdr>
    </w:pPr>
    <w:rPr>
      <w:rFonts w:ascii="Arial Narrow" w:hAnsi="Arial Narrow"/>
      <w:sz w:val="48"/>
    </w:rPr>
  </w:style>
  <w:style w:type="paragraph" w:styleId="BodyText20">
    <w:name w:val="Body Text 2"/>
    <w:basedOn w:val="Normal"/>
    <w:semiHidden/>
    <w:qFormat/>
    <w:rsid w:val="00F03DA5"/>
    <w:rPr>
      <w:rFonts w:ascii="Arial Narrow" w:hAnsi="Arial Narrow"/>
      <w:b/>
      <w:bCs/>
      <w:color w:val="FFFFFF"/>
    </w:rPr>
  </w:style>
  <w:style w:type="paragraph" w:styleId="BodyTextIndent2">
    <w:name w:val="Body Text Indent 2"/>
    <w:basedOn w:val="Normal"/>
    <w:semiHidden/>
    <w:qFormat/>
    <w:rsid w:val="00F03DA5"/>
    <w:pPr>
      <w:spacing w:before="120" w:after="120" w:line="480" w:lineRule="auto"/>
      <w:ind w:left="360"/>
    </w:pPr>
    <w:rPr>
      <w:rFonts w:ascii="Arial" w:hAnsi="Arial"/>
      <w:sz w:val="18"/>
    </w:rPr>
  </w:style>
  <w:style w:type="paragraph" w:styleId="TableofAuthorities">
    <w:name w:val="table of authorities"/>
    <w:basedOn w:val="Normal"/>
    <w:next w:val="Normal"/>
    <w:semiHidden/>
    <w:qFormat/>
    <w:rsid w:val="00F03DA5"/>
    <w:pPr>
      <w:spacing w:before="120" w:after="120"/>
      <w:jc w:val="center"/>
    </w:pPr>
    <w:rPr>
      <w:rFonts w:ascii="Arial" w:hAnsi="Arial" w:cs="Arial"/>
      <w:b/>
      <w:sz w:val="16"/>
      <w:szCs w:val="14"/>
    </w:rPr>
  </w:style>
  <w:style w:type="paragraph" w:styleId="Signature">
    <w:name w:val="Signature"/>
    <w:basedOn w:val="Normal"/>
    <w:link w:val="SignatureChar"/>
    <w:semiHidden/>
    <w:rsid w:val="00F03DA5"/>
    <w:pPr>
      <w:spacing w:before="60" w:after="60"/>
      <w:jc w:val="right"/>
    </w:pPr>
    <w:rPr>
      <w:rFonts w:ascii="Arial" w:hAnsi="Arial" w:cs="Arial"/>
      <w:bCs/>
      <w:i/>
      <w:sz w:val="15"/>
      <w:szCs w:val="16"/>
    </w:rPr>
  </w:style>
  <w:style w:type="paragraph" w:styleId="CommentText">
    <w:name w:val="annotation text"/>
    <w:basedOn w:val="Normal"/>
    <w:link w:val="CommentTextChar"/>
    <w:qFormat/>
    <w:rsid w:val="00F03DA5"/>
    <w:pPr>
      <w:jc w:val="both"/>
    </w:pPr>
    <w:rPr>
      <w:rFonts w:ascii="Arial" w:hAnsi="Arial" w:cs="Arial"/>
      <w:sz w:val="20"/>
      <w:szCs w:val="20"/>
    </w:rPr>
  </w:style>
  <w:style w:type="paragraph" w:styleId="BodyText3">
    <w:name w:val="Body Text 3"/>
    <w:basedOn w:val="Normal"/>
    <w:link w:val="BodyText3Char"/>
    <w:semiHidden/>
    <w:qFormat/>
    <w:rsid w:val="00F03DA5"/>
    <w:pPr>
      <w:jc w:val="both"/>
    </w:pPr>
    <w:rPr>
      <w:rFonts w:ascii="Arial" w:hAnsi="Arial" w:cs="Arial"/>
      <w:bCs/>
      <w:sz w:val="18"/>
    </w:rPr>
  </w:style>
  <w:style w:type="paragraph" w:styleId="TOAHeading">
    <w:name w:val="toa heading"/>
    <w:basedOn w:val="Normal"/>
    <w:next w:val="Normal"/>
    <w:semiHidden/>
    <w:qFormat/>
    <w:rsid w:val="00F03DA5"/>
    <w:pPr>
      <w:spacing w:before="120"/>
    </w:pPr>
    <w:rPr>
      <w:rFonts w:ascii="Arial" w:hAnsi="Arial" w:cs="Arial"/>
      <w:b/>
      <w:bCs/>
    </w:rPr>
  </w:style>
  <w:style w:type="paragraph" w:styleId="ListBullet">
    <w:name w:val="List Bullet"/>
    <w:basedOn w:val="Normal"/>
    <w:autoRedefine/>
    <w:semiHidden/>
    <w:qFormat/>
    <w:rsid w:val="00F03DA5"/>
    <w:pPr>
      <w:tabs>
        <w:tab w:val="left" w:pos="2376"/>
      </w:tabs>
      <w:ind w:left="2376" w:hanging="504"/>
      <w:jc w:val="both"/>
    </w:pPr>
  </w:style>
  <w:style w:type="paragraph" w:styleId="NormalWeb">
    <w:name w:val="Normal (Web)"/>
    <w:basedOn w:val="Normal"/>
    <w:uiPriority w:val="99"/>
    <w:semiHidden/>
    <w:qFormat/>
    <w:rsid w:val="00F03DA5"/>
    <w:pPr>
      <w:spacing w:before="100" w:after="100"/>
    </w:pPr>
    <w:rPr>
      <w:rFonts w:ascii="Arial" w:hAnsi="Arial"/>
      <w:szCs w:val="20"/>
    </w:rPr>
  </w:style>
  <w:style w:type="paragraph" w:styleId="BalloonText">
    <w:name w:val="Balloon Text"/>
    <w:basedOn w:val="Normal"/>
    <w:link w:val="BalloonTextChar"/>
    <w:uiPriority w:val="99"/>
    <w:semiHidden/>
    <w:unhideWhenUsed/>
    <w:qFormat/>
    <w:rsid w:val="00F20726"/>
    <w:rPr>
      <w:rFonts w:ascii="Tahoma" w:hAnsi="Tahoma" w:cs="Tahoma"/>
      <w:sz w:val="16"/>
      <w:szCs w:val="16"/>
    </w:rPr>
  </w:style>
  <w:style w:type="paragraph" w:styleId="ListParagraph">
    <w:name w:val="List Paragraph"/>
    <w:basedOn w:val="Normal"/>
    <w:uiPriority w:val="34"/>
    <w:qFormat/>
    <w:rsid w:val="00A62419"/>
    <w:pPr>
      <w:ind w:left="720"/>
    </w:pPr>
  </w:style>
  <w:style w:type="paragraph" w:customStyle="1" w:styleId="template">
    <w:name w:val="template"/>
    <w:basedOn w:val="Normal"/>
    <w:qFormat/>
    <w:rsid w:val="00D46D51"/>
    <w:pPr>
      <w:spacing w:line="240" w:lineRule="exact"/>
    </w:pPr>
    <w:rPr>
      <w:rFonts w:ascii="Arial" w:hAnsi="Arial"/>
      <w:i/>
      <w:sz w:val="22"/>
      <w:szCs w:val="20"/>
    </w:rPr>
  </w:style>
  <w:style w:type="paragraph" w:customStyle="1" w:styleId="Textetableau">
    <w:name w:val="Texte tableau"/>
    <w:qFormat/>
    <w:rsid w:val="00B30395"/>
    <w:pPr>
      <w:spacing w:before="60" w:after="60"/>
      <w:ind w:left="74" w:right="74"/>
    </w:pPr>
    <w:rPr>
      <w:sz w:val="22"/>
      <w:lang w:val="fr-FR" w:eastAsia="fr-FR"/>
    </w:rPr>
  </w:style>
  <w:style w:type="paragraph" w:styleId="CommentSubject">
    <w:name w:val="annotation subject"/>
    <w:basedOn w:val="CommentText"/>
    <w:link w:val="CommentSubjectChar"/>
    <w:uiPriority w:val="99"/>
    <w:semiHidden/>
    <w:unhideWhenUsed/>
    <w:qFormat/>
    <w:rsid w:val="00F97B19"/>
    <w:pPr>
      <w:jc w:val="left"/>
    </w:pPr>
    <w:rPr>
      <w:rFonts w:ascii="Times New Roman" w:hAnsi="Times New Roman" w:cs="Times New Roman"/>
      <w:b/>
      <w:bCs/>
    </w:rPr>
  </w:style>
  <w:style w:type="paragraph" w:customStyle="1" w:styleId="HS2">
    <w:name w:val="HS 2"/>
    <w:basedOn w:val="Normal"/>
    <w:qFormat/>
    <w:rsid w:val="00EE5F70"/>
    <w:pPr>
      <w:spacing w:before="120" w:line="340" w:lineRule="atLeast"/>
      <w:ind w:left="567"/>
      <w:jc w:val="both"/>
    </w:pPr>
    <w:rPr>
      <w:rFonts w:ascii="Arial" w:hAnsi="Arial"/>
      <w:sz w:val="22"/>
      <w:szCs w:val="20"/>
      <w:lang w:eastAsia="fr-FR"/>
    </w:rPr>
  </w:style>
  <w:style w:type="paragraph" w:customStyle="1" w:styleId="telenum">
    <w:name w:val="telenum"/>
    <w:basedOn w:val="Normal"/>
    <w:qFormat/>
    <w:rsid w:val="00D74BF4"/>
    <w:pPr>
      <w:spacing w:before="60" w:after="60"/>
    </w:pPr>
    <w:rPr>
      <w:rFonts w:ascii="Arial" w:hAnsi="Arial"/>
      <w:sz w:val="20"/>
    </w:rPr>
  </w:style>
  <w:style w:type="paragraph" w:customStyle="1" w:styleId="HSBR2">
    <w:name w:val="HS BR 2"/>
    <w:basedOn w:val="Normal"/>
    <w:qFormat/>
    <w:rsid w:val="00042DF5"/>
    <w:pPr>
      <w:tabs>
        <w:tab w:val="left" w:pos="1134"/>
        <w:tab w:val="left" w:pos="1800"/>
      </w:tabs>
      <w:spacing w:before="120" w:line="340" w:lineRule="atLeast"/>
      <w:ind w:left="1440" w:hanging="360"/>
      <w:jc w:val="both"/>
    </w:pPr>
    <w:rPr>
      <w:rFonts w:ascii="Arial" w:hAnsi="Arial"/>
      <w:sz w:val="22"/>
      <w:szCs w:val="20"/>
      <w:lang w:eastAsia="fr-FR"/>
    </w:rPr>
  </w:style>
  <w:style w:type="paragraph" w:customStyle="1" w:styleId="HS1">
    <w:name w:val="HS 1"/>
    <w:basedOn w:val="Normal"/>
    <w:qFormat/>
    <w:rsid w:val="00042DF5"/>
    <w:pPr>
      <w:spacing w:before="240" w:after="120" w:line="340" w:lineRule="atLeast"/>
      <w:jc w:val="both"/>
    </w:pPr>
    <w:rPr>
      <w:rFonts w:ascii="Arial" w:hAnsi="Arial"/>
      <w:sz w:val="22"/>
      <w:szCs w:val="20"/>
      <w:lang w:eastAsia="fr-FR"/>
    </w:rPr>
  </w:style>
  <w:style w:type="paragraph" w:customStyle="1" w:styleId="Appendix">
    <w:name w:val="Appendix"/>
    <w:basedOn w:val="Title"/>
    <w:qFormat/>
    <w:rsid w:val="009F4D51"/>
    <w:pPr>
      <w:pageBreakBefore/>
      <w:suppressAutoHyphens/>
      <w:spacing w:before="240" w:after="60"/>
      <w:outlineLvl w:val="0"/>
    </w:pPr>
    <w:rPr>
      <w:rFonts w:ascii="Arial" w:hAnsi="Arial" w:cs="Times New Roman"/>
      <w:bCs w:val="0"/>
      <w:color w:val="00000A"/>
      <w:kern w:val="2"/>
      <w:sz w:val="36"/>
      <w:szCs w:val="20"/>
      <w:u w:val="none"/>
      <w:lang w:eastAsia="fr-FR"/>
    </w:rPr>
  </w:style>
  <w:style w:type="paragraph" w:customStyle="1" w:styleId="HSPuce2">
    <w:name w:val="HS Puce 2"/>
    <w:basedOn w:val="Normal"/>
    <w:autoRedefine/>
    <w:qFormat/>
    <w:rsid w:val="000C6602"/>
    <w:pPr>
      <w:tabs>
        <w:tab w:val="left" w:pos="4506"/>
      </w:tabs>
      <w:spacing w:before="120" w:line="340" w:lineRule="atLeast"/>
    </w:pPr>
    <w:rPr>
      <w:rFonts w:ascii="Arial" w:hAnsi="Arial"/>
      <w:color w:val="FF0000"/>
      <w:sz w:val="22"/>
      <w:szCs w:val="20"/>
      <w:lang w:eastAsia="fr-FR"/>
    </w:rPr>
  </w:style>
  <w:style w:type="paragraph" w:customStyle="1" w:styleId="Tabletext">
    <w:name w:val="Tabletext"/>
    <w:basedOn w:val="Normal"/>
    <w:uiPriority w:val="99"/>
    <w:qFormat/>
    <w:rsid w:val="00F22A7A"/>
    <w:rPr>
      <w:rFonts w:ascii="AOLACH+Arial" w:eastAsia="Calibri" w:hAnsi="AOLACH+Arial"/>
    </w:rPr>
  </w:style>
  <w:style w:type="paragraph" w:customStyle="1" w:styleId="Default">
    <w:name w:val="Default"/>
    <w:qFormat/>
    <w:rsid w:val="00AE67C5"/>
    <w:rPr>
      <w:rFonts w:ascii="Arial" w:hAnsi="Arial" w:cs="Arial"/>
      <w:color w:val="000000"/>
      <w:sz w:val="24"/>
      <w:szCs w:val="24"/>
    </w:rPr>
  </w:style>
  <w:style w:type="paragraph" w:styleId="PlainText">
    <w:name w:val="Plain Text"/>
    <w:basedOn w:val="Normal"/>
    <w:link w:val="PlainTextChar"/>
    <w:uiPriority w:val="99"/>
    <w:semiHidden/>
    <w:unhideWhenUsed/>
    <w:qFormat/>
    <w:rsid w:val="008E4040"/>
    <w:rPr>
      <w:rFonts w:ascii="Calibri" w:eastAsiaTheme="minorHAnsi" w:hAnsi="Calibri" w:cs="Calibri"/>
      <w:color w:val="002060"/>
      <w:sz w:val="22"/>
      <w:szCs w:val="22"/>
      <w:lang w:val="es-SV" w:eastAsia="es-SV"/>
    </w:rPr>
  </w:style>
  <w:style w:type="table" w:styleId="TableGrid">
    <w:name w:val="Table Grid"/>
    <w:basedOn w:val="TableNormal"/>
    <w:uiPriority w:val="59"/>
    <w:rsid w:val="001D534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ghtGrid-Accent2">
    <w:name w:val="Light Grid Accent 2"/>
    <w:basedOn w:val="TableNormal"/>
    <w:uiPriority w:val="62"/>
    <w:rsid w:val="007C2F3C"/>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Grid3-Accent2">
    <w:name w:val="Medium Grid 3 Accent 2"/>
    <w:basedOn w:val="TableNormal"/>
    <w:uiPriority w:val="69"/>
    <w:rsid w:val="007C2F3C"/>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character" w:styleId="Hyperlink">
    <w:name w:val="Hyperlink"/>
    <w:basedOn w:val="DefaultParagraphFont"/>
    <w:uiPriority w:val="99"/>
    <w:unhideWhenUsed/>
    <w:rsid w:val="004D192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023878">
      <w:bodyDiv w:val="1"/>
      <w:marLeft w:val="0"/>
      <w:marRight w:val="0"/>
      <w:marTop w:val="0"/>
      <w:marBottom w:val="0"/>
      <w:divBdr>
        <w:top w:val="none" w:sz="0" w:space="0" w:color="auto"/>
        <w:left w:val="none" w:sz="0" w:space="0" w:color="auto"/>
        <w:bottom w:val="none" w:sz="0" w:space="0" w:color="auto"/>
        <w:right w:val="none" w:sz="0" w:space="0" w:color="auto"/>
      </w:divBdr>
    </w:div>
    <w:div w:id="630938395">
      <w:bodyDiv w:val="1"/>
      <w:marLeft w:val="0"/>
      <w:marRight w:val="0"/>
      <w:marTop w:val="0"/>
      <w:marBottom w:val="0"/>
      <w:divBdr>
        <w:top w:val="none" w:sz="0" w:space="0" w:color="auto"/>
        <w:left w:val="none" w:sz="0" w:space="0" w:color="auto"/>
        <w:bottom w:val="none" w:sz="0" w:space="0" w:color="auto"/>
        <w:right w:val="none" w:sz="0" w:space="0" w:color="auto"/>
      </w:divBdr>
    </w:div>
    <w:div w:id="654455339">
      <w:bodyDiv w:val="1"/>
      <w:marLeft w:val="0"/>
      <w:marRight w:val="0"/>
      <w:marTop w:val="0"/>
      <w:marBottom w:val="0"/>
      <w:divBdr>
        <w:top w:val="none" w:sz="0" w:space="0" w:color="auto"/>
        <w:left w:val="none" w:sz="0" w:space="0" w:color="auto"/>
        <w:bottom w:val="none" w:sz="0" w:space="0" w:color="auto"/>
        <w:right w:val="none" w:sz="0" w:space="0" w:color="auto"/>
      </w:divBdr>
    </w:div>
    <w:div w:id="891618237">
      <w:bodyDiv w:val="1"/>
      <w:marLeft w:val="0"/>
      <w:marRight w:val="0"/>
      <w:marTop w:val="0"/>
      <w:marBottom w:val="0"/>
      <w:divBdr>
        <w:top w:val="none" w:sz="0" w:space="0" w:color="auto"/>
        <w:left w:val="none" w:sz="0" w:space="0" w:color="auto"/>
        <w:bottom w:val="none" w:sz="0" w:space="0" w:color="auto"/>
        <w:right w:val="none" w:sz="0" w:space="0" w:color="auto"/>
      </w:divBdr>
    </w:div>
    <w:div w:id="994264707">
      <w:bodyDiv w:val="1"/>
      <w:marLeft w:val="0"/>
      <w:marRight w:val="0"/>
      <w:marTop w:val="0"/>
      <w:marBottom w:val="0"/>
      <w:divBdr>
        <w:top w:val="none" w:sz="0" w:space="0" w:color="auto"/>
        <w:left w:val="none" w:sz="0" w:space="0" w:color="auto"/>
        <w:bottom w:val="none" w:sz="0" w:space="0" w:color="auto"/>
        <w:right w:val="none" w:sz="0" w:space="0" w:color="auto"/>
      </w:divBdr>
    </w:div>
    <w:div w:id="10220470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oleObject" Target="embeddings/oleObject1.bin"/><Relationship Id="rId26" Type="http://schemas.openxmlformats.org/officeDocument/2006/relationships/oleObject" Target="embeddings/oleObject5.bin"/><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header" Target="header2.xml"/><Relationship Id="rId50" Type="http://schemas.openxmlformats.org/officeDocument/2006/relationships/theme" Target="theme/theme1.xml"/><Relationship Id="rId68" Type="http://schemas.microsoft.com/office/2011/relationships/commentsExtended" Target="commentsExtended.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1.png"/><Relationship Id="rId11" Type="http://schemas.openxmlformats.org/officeDocument/2006/relationships/footnotes" Target="footnotes.xm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5.png"/><Relationship Id="rId40" Type="http://schemas.openxmlformats.org/officeDocument/2006/relationships/oleObject" Target="embeddings/oleObject12.bin"/><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8.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oleObject" Target="embeddings/oleObject14.bin"/><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oleObject" Target="embeddings/oleObject3.bin"/><Relationship Id="rId27" Type="http://schemas.openxmlformats.org/officeDocument/2006/relationships/image" Target="media/image10.png"/><Relationship Id="rId30" Type="http://schemas.openxmlformats.org/officeDocument/2006/relationships/oleObject" Target="embeddings/oleObject7.bin"/><Relationship Id="rId35" Type="http://schemas.openxmlformats.org/officeDocument/2006/relationships/image" Target="media/image14.png"/><Relationship Id="rId43" Type="http://schemas.openxmlformats.org/officeDocument/2006/relationships/image" Target="media/image18.emf"/><Relationship Id="rId48" Type="http://schemas.openxmlformats.org/officeDocument/2006/relationships/footer" Target="footer2.xml"/><Relationship Id="rId8" Type="http://schemas.microsoft.com/office/2007/relationships/stylesWithEffects" Target="stylesWithEffect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1.bin"/><Relationship Id="rId46" Type="http://schemas.openxmlformats.org/officeDocument/2006/relationships/footer" Target="footer1.xml"/><Relationship Id="rId67" Type="http://schemas.microsoft.com/office/2011/relationships/people" Target="people.xml"/><Relationship Id="rId20" Type="http://schemas.openxmlformats.org/officeDocument/2006/relationships/oleObject" Target="embeddings/oleObject2.bin"/><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9.jpe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Klassify>
  <SNO>1</SNO>
  <KDate>2018-09-18 20:17:22</KDate>
  <Classification>Comviva Public</Classification>
  <HostName>MCGL-01304</HostName>
  <Domain_User>COMVIVA/nusrat.khan</Domain_User>
  <IPAdd>192.168.1.12</IPAdd>
  <FilePath>C:\Nusrat\Mobiquity\INWI\National switch docs\MComviva_mobiquityMoney_INWI_HPS integration_FSD_v1.1.docx</FilePath>
  <KID>A0C589F509CE636728986424788128</KID>
</Klassify>
</file>

<file path=customXml/item4.xml><?xml version="1.0" encoding="utf-8"?>
<ct:contentTypeSchema xmlns:ct="http://schemas.microsoft.com/office/2006/metadata/contentType" xmlns:ma="http://schemas.microsoft.com/office/2006/metadata/properties/metaAttributes" ct:_="" ma:_="" ma:contentTypeName="Document" ma:contentTypeID="0x010100BD44A05EBFBD8E4FB0D3A344F8E23651" ma:contentTypeVersion="0" ma:contentTypeDescription="Create a new document." ma:contentTypeScope="" ma:versionID="055ef3cf8a46a794c4c5cf32cfde5e0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CF342-FB58-41A4-8974-8D3FC04EA114}">
  <ds:schemaRefs>
    <ds:schemaRef ds:uri="http://schemas.microsoft.com/sharepoint/v3/contenttype/forms"/>
  </ds:schemaRefs>
</ds:datastoreItem>
</file>

<file path=customXml/itemProps2.xml><?xml version="1.0" encoding="utf-8"?>
<ds:datastoreItem xmlns:ds="http://schemas.openxmlformats.org/officeDocument/2006/customXml" ds:itemID="{D97D0E2A-2B29-496E-A26B-C1E076B654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472AEC-A555-4101-99FF-948A6560C28B}">
  <ds:schemaRefs/>
</ds:datastoreItem>
</file>

<file path=customXml/itemProps4.xml><?xml version="1.0" encoding="utf-8"?>
<ds:datastoreItem xmlns:ds="http://schemas.openxmlformats.org/officeDocument/2006/customXml" ds:itemID="{E170B002-8F96-41A1-8726-5E8DD2DFC3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7F8FB509-EBAF-472C-A2AB-D9811BF77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42</Pages>
  <Words>9058</Words>
  <Characters>51631</Characters>
  <Application>Microsoft Office Word</Application>
  <DocSecurity>0</DocSecurity>
  <Lines>430</Lines>
  <Paragraphs>121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MahindraComviva</Company>
  <LinksUpToDate>false</LinksUpToDate>
  <CharactersWithSpaces>60568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protim.bhattacharya@mahindracomviva.com</dc:creator>
  <cp:lastModifiedBy>Nusrat Jabin Khan</cp:lastModifiedBy>
  <cp:revision>10</cp:revision>
  <cp:lastPrinted>2019-02-07T07:28:00Z</cp:lastPrinted>
  <dcterms:created xsi:type="dcterms:W3CDTF">2019-05-14T15:53:00Z</dcterms:created>
  <dcterms:modified xsi:type="dcterms:W3CDTF">2019-05-16T04:54:00Z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MahindraComviva</vt:lpwstr>
  </property>
  <property fmtid="{D5CDD505-2E9C-101B-9397-08002B2CF9AE}" pid="4" name="ContentTypeId">
    <vt:lpwstr>0x010100BD44A05EBFBD8E4FB0D3A344F8E23651</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y fmtid="{D5CDD505-2E9C-101B-9397-08002B2CF9AE}" pid="10" name="_dlc_DocIdItemGuid">
    <vt:lpwstr>ee817de6-4315-489c-9d03-73429a7176cc</vt:lpwstr>
  </property>
  <property fmtid="{D5CDD505-2E9C-101B-9397-08002B2CF9AE}" pid="11" name="Classification">
    <vt:lpwstr>Comviva Public</vt:lpwstr>
  </property>
</Properties>
</file>